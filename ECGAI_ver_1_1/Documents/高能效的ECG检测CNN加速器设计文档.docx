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DEE65" w14:textId="77777777" w:rsidR="0032352A" w:rsidRDefault="0032352A" w:rsidP="008B654F">
      <w:pPr>
        <w:jc w:val="center"/>
        <w:rPr>
          <w:rFonts w:ascii="黑体" w:eastAsia="黑体" w:hAnsi="黑体"/>
          <w:b/>
          <w:bCs/>
          <w:kern w:val="44"/>
          <w:sz w:val="32"/>
          <w:szCs w:val="44"/>
        </w:rPr>
      </w:pPr>
    </w:p>
    <w:p w14:paraId="53F00075" w14:textId="77777777" w:rsidR="0032352A" w:rsidRDefault="0032352A" w:rsidP="008B654F">
      <w:pPr>
        <w:jc w:val="center"/>
        <w:rPr>
          <w:rFonts w:ascii="黑体" w:eastAsia="黑体" w:hAnsi="黑体"/>
          <w:b/>
          <w:bCs/>
          <w:kern w:val="44"/>
          <w:sz w:val="32"/>
          <w:szCs w:val="44"/>
        </w:rPr>
      </w:pPr>
    </w:p>
    <w:p w14:paraId="0EDD7E9E" w14:textId="77777777" w:rsidR="0032352A" w:rsidRDefault="0032352A" w:rsidP="008B654F">
      <w:pPr>
        <w:jc w:val="center"/>
        <w:rPr>
          <w:rFonts w:ascii="黑体" w:eastAsia="黑体" w:hAnsi="黑体"/>
          <w:b/>
          <w:bCs/>
          <w:kern w:val="44"/>
          <w:sz w:val="32"/>
          <w:szCs w:val="44"/>
        </w:rPr>
      </w:pPr>
    </w:p>
    <w:p w14:paraId="1436B2A9" w14:textId="77777777" w:rsidR="0032352A" w:rsidRDefault="0032352A" w:rsidP="008B654F">
      <w:pPr>
        <w:jc w:val="center"/>
        <w:rPr>
          <w:rFonts w:ascii="黑体" w:eastAsia="黑体" w:hAnsi="黑体"/>
          <w:b/>
          <w:bCs/>
          <w:kern w:val="44"/>
          <w:sz w:val="32"/>
          <w:szCs w:val="44"/>
        </w:rPr>
      </w:pPr>
    </w:p>
    <w:p w14:paraId="29C59DA0" w14:textId="77777777" w:rsidR="0032352A" w:rsidRDefault="0032352A" w:rsidP="008B654F">
      <w:pPr>
        <w:jc w:val="center"/>
        <w:rPr>
          <w:rFonts w:ascii="黑体" w:eastAsia="黑体" w:hAnsi="黑体"/>
          <w:b/>
          <w:bCs/>
          <w:kern w:val="44"/>
          <w:sz w:val="32"/>
          <w:szCs w:val="44"/>
        </w:rPr>
      </w:pPr>
    </w:p>
    <w:p w14:paraId="1806CC62" w14:textId="77777777" w:rsidR="008E0E37" w:rsidRDefault="008E0E37" w:rsidP="008B654F">
      <w:pPr>
        <w:jc w:val="center"/>
        <w:rPr>
          <w:rFonts w:ascii="黑体" w:eastAsia="黑体" w:hAnsi="黑体"/>
          <w:b/>
          <w:bCs/>
          <w:kern w:val="44"/>
          <w:sz w:val="32"/>
          <w:szCs w:val="44"/>
        </w:rPr>
      </w:pPr>
    </w:p>
    <w:p w14:paraId="1B5EEBAA" w14:textId="77777777" w:rsidR="008E0E37" w:rsidRDefault="008E0E37" w:rsidP="008B654F">
      <w:pPr>
        <w:jc w:val="center"/>
        <w:rPr>
          <w:rFonts w:ascii="黑体" w:eastAsia="黑体" w:hAnsi="黑体"/>
          <w:b/>
          <w:bCs/>
          <w:kern w:val="44"/>
          <w:sz w:val="32"/>
          <w:szCs w:val="44"/>
        </w:rPr>
      </w:pPr>
    </w:p>
    <w:p w14:paraId="57DB83DF" w14:textId="77777777" w:rsidR="008E0E37" w:rsidRDefault="008E0E37" w:rsidP="008B654F">
      <w:pPr>
        <w:jc w:val="center"/>
        <w:rPr>
          <w:rFonts w:ascii="黑体" w:eastAsia="黑体" w:hAnsi="黑体"/>
          <w:b/>
          <w:bCs/>
          <w:kern w:val="44"/>
          <w:sz w:val="32"/>
          <w:szCs w:val="44"/>
        </w:rPr>
      </w:pPr>
    </w:p>
    <w:p w14:paraId="4C607CE9" w14:textId="1170A70F" w:rsidR="008B654F" w:rsidRPr="002E6469" w:rsidRDefault="008B654F" w:rsidP="008B654F">
      <w:pPr>
        <w:jc w:val="center"/>
        <w:rPr>
          <w:rFonts w:ascii="黑体" w:eastAsia="黑体" w:hAnsi="黑体"/>
          <w:b/>
          <w:bCs/>
          <w:kern w:val="44"/>
          <w:sz w:val="44"/>
          <w:szCs w:val="44"/>
        </w:rPr>
      </w:pPr>
      <w:r w:rsidRPr="002E6469">
        <w:rPr>
          <w:rFonts w:ascii="黑体" w:eastAsia="黑体" w:hAnsi="黑体" w:hint="eastAsia"/>
          <w:b/>
          <w:bCs/>
          <w:kern w:val="44"/>
          <w:sz w:val="44"/>
          <w:szCs w:val="44"/>
        </w:rPr>
        <w:t>高能效E</w:t>
      </w:r>
      <w:r w:rsidRPr="002E6469">
        <w:rPr>
          <w:rFonts w:ascii="黑体" w:eastAsia="黑体" w:hAnsi="黑体"/>
          <w:b/>
          <w:bCs/>
          <w:kern w:val="44"/>
          <w:sz w:val="44"/>
          <w:szCs w:val="44"/>
        </w:rPr>
        <w:t>CG</w:t>
      </w:r>
      <w:r w:rsidRPr="002E6469">
        <w:rPr>
          <w:rFonts w:ascii="黑体" w:eastAsia="黑体" w:hAnsi="黑体" w:hint="eastAsia"/>
          <w:b/>
          <w:bCs/>
          <w:kern w:val="44"/>
          <w:sz w:val="44"/>
          <w:szCs w:val="44"/>
        </w:rPr>
        <w:t>检测C</w:t>
      </w:r>
      <w:r w:rsidRPr="002E6469">
        <w:rPr>
          <w:rFonts w:ascii="黑体" w:eastAsia="黑体" w:hAnsi="黑体"/>
          <w:b/>
          <w:bCs/>
          <w:kern w:val="44"/>
          <w:sz w:val="44"/>
          <w:szCs w:val="44"/>
        </w:rPr>
        <w:t>NN</w:t>
      </w:r>
      <w:r w:rsidRPr="002E6469">
        <w:rPr>
          <w:rFonts w:ascii="黑体" w:eastAsia="黑体" w:hAnsi="黑体" w:hint="eastAsia"/>
          <w:b/>
          <w:bCs/>
          <w:kern w:val="44"/>
          <w:sz w:val="44"/>
          <w:szCs w:val="44"/>
        </w:rPr>
        <w:t>加速器设计报告</w:t>
      </w:r>
    </w:p>
    <w:p w14:paraId="4A71377A" w14:textId="746A1B82" w:rsidR="008B654F" w:rsidRDefault="008B654F" w:rsidP="008B654F">
      <w:pPr>
        <w:jc w:val="center"/>
        <w:rPr>
          <w:rFonts w:ascii="黑体" w:eastAsia="黑体" w:hAnsi="黑体"/>
          <w:b/>
          <w:bCs/>
          <w:kern w:val="44"/>
          <w:sz w:val="32"/>
          <w:szCs w:val="44"/>
        </w:rPr>
      </w:pPr>
    </w:p>
    <w:p w14:paraId="25AE426A" w14:textId="29369D79" w:rsidR="008B654F" w:rsidRDefault="008B654F" w:rsidP="008B654F">
      <w:pPr>
        <w:jc w:val="center"/>
        <w:rPr>
          <w:rFonts w:ascii="黑体" w:eastAsia="黑体" w:hAnsi="黑体"/>
          <w:b/>
          <w:bCs/>
          <w:kern w:val="44"/>
          <w:sz w:val="32"/>
          <w:szCs w:val="44"/>
        </w:rPr>
      </w:pPr>
    </w:p>
    <w:p w14:paraId="2F43F0F1" w14:textId="5C7F1A0D" w:rsidR="008B654F" w:rsidRDefault="008B654F" w:rsidP="008B654F">
      <w:pPr>
        <w:jc w:val="center"/>
        <w:rPr>
          <w:rFonts w:ascii="黑体" w:eastAsia="黑体" w:hAnsi="黑体"/>
          <w:b/>
          <w:bCs/>
          <w:kern w:val="44"/>
          <w:sz w:val="32"/>
          <w:szCs w:val="44"/>
        </w:rPr>
      </w:pPr>
    </w:p>
    <w:p w14:paraId="32DE65A0" w14:textId="18ED6CB1" w:rsidR="008B654F" w:rsidRDefault="008B654F" w:rsidP="008B654F">
      <w:pPr>
        <w:jc w:val="center"/>
        <w:rPr>
          <w:rFonts w:ascii="黑体" w:eastAsia="黑体" w:hAnsi="黑体"/>
          <w:b/>
          <w:bCs/>
          <w:kern w:val="44"/>
          <w:sz w:val="32"/>
          <w:szCs w:val="44"/>
        </w:rPr>
      </w:pPr>
    </w:p>
    <w:p w14:paraId="676F734D" w14:textId="39A7493C" w:rsidR="008B654F" w:rsidRDefault="008B654F" w:rsidP="008B654F">
      <w:pPr>
        <w:jc w:val="center"/>
        <w:rPr>
          <w:rFonts w:ascii="黑体" w:eastAsia="黑体" w:hAnsi="黑体"/>
          <w:b/>
          <w:bCs/>
          <w:kern w:val="44"/>
          <w:sz w:val="32"/>
          <w:szCs w:val="44"/>
        </w:rPr>
      </w:pPr>
    </w:p>
    <w:p w14:paraId="61B14ABA" w14:textId="698CA9CB" w:rsidR="008B654F" w:rsidRDefault="008B654F" w:rsidP="008B654F">
      <w:pPr>
        <w:jc w:val="center"/>
        <w:rPr>
          <w:rFonts w:ascii="黑体" w:eastAsia="黑体" w:hAnsi="黑体"/>
          <w:b/>
          <w:bCs/>
          <w:kern w:val="44"/>
          <w:sz w:val="32"/>
          <w:szCs w:val="44"/>
        </w:rPr>
      </w:pPr>
    </w:p>
    <w:p w14:paraId="545AC3FC" w14:textId="391D8253" w:rsidR="008B654F" w:rsidRDefault="008B654F" w:rsidP="008B654F">
      <w:pPr>
        <w:jc w:val="center"/>
        <w:rPr>
          <w:rFonts w:ascii="黑体" w:eastAsia="黑体" w:hAnsi="黑体"/>
          <w:b/>
          <w:bCs/>
          <w:kern w:val="44"/>
          <w:sz w:val="32"/>
          <w:szCs w:val="44"/>
        </w:rPr>
      </w:pPr>
    </w:p>
    <w:p w14:paraId="3C1D7395" w14:textId="50E7F544" w:rsidR="008B654F" w:rsidRDefault="008B654F" w:rsidP="008B654F">
      <w:pPr>
        <w:jc w:val="center"/>
        <w:rPr>
          <w:rFonts w:ascii="黑体" w:eastAsia="黑体" w:hAnsi="黑体"/>
          <w:b/>
          <w:bCs/>
          <w:kern w:val="44"/>
          <w:sz w:val="32"/>
          <w:szCs w:val="44"/>
        </w:rPr>
      </w:pPr>
    </w:p>
    <w:p w14:paraId="6DB91F3F" w14:textId="71F0A327" w:rsidR="008B654F" w:rsidRDefault="008B654F" w:rsidP="008B654F">
      <w:pPr>
        <w:jc w:val="center"/>
        <w:rPr>
          <w:rFonts w:ascii="黑体" w:eastAsia="黑体" w:hAnsi="黑体"/>
          <w:b/>
          <w:bCs/>
          <w:kern w:val="44"/>
          <w:sz w:val="32"/>
          <w:szCs w:val="44"/>
        </w:rPr>
      </w:pPr>
    </w:p>
    <w:p w14:paraId="439E27ED" w14:textId="44B6F5C9" w:rsidR="008B654F" w:rsidRPr="008B654F" w:rsidRDefault="002E6469" w:rsidP="002E6469">
      <w:pPr>
        <w:widowControl/>
        <w:spacing w:line="240" w:lineRule="auto"/>
        <w:jc w:val="left"/>
        <w:rPr>
          <w:rFonts w:ascii="黑体" w:eastAsia="黑体" w:hAnsi="黑体"/>
          <w:b/>
          <w:bCs/>
          <w:kern w:val="44"/>
          <w:sz w:val="32"/>
          <w:szCs w:val="44"/>
        </w:rPr>
      </w:pPr>
      <w:r>
        <w:rPr>
          <w:rFonts w:ascii="黑体" w:eastAsia="黑体" w:hAnsi="黑体"/>
          <w:b/>
          <w:bCs/>
          <w:kern w:val="44"/>
          <w:sz w:val="32"/>
          <w:szCs w:val="44"/>
        </w:rPr>
        <w:br w:type="page"/>
      </w:r>
    </w:p>
    <w:sdt>
      <w:sdtPr>
        <w:rPr>
          <w:rFonts w:ascii="宋体" w:eastAsia="宋体" w:hAnsi="宋体" w:cstheme="minorBidi"/>
          <w:color w:val="auto"/>
          <w:kern w:val="2"/>
          <w:sz w:val="24"/>
          <w:szCs w:val="22"/>
          <w:lang w:val="zh-CN"/>
        </w:rPr>
        <w:id w:val="-92634787"/>
        <w:docPartObj>
          <w:docPartGallery w:val="Table of Contents"/>
          <w:docPartUnique/>
        </w:docPartObj>
      </w:sdtPr>
      <w:sdtEndPr>
        <w:rPr>
          <w:b/>
          <w:bCs/>
        </w:rPr>
      </w:sdtEndPr>
      <w:sdtContent>
        <w:p w14:paraId="7E4DE018" w14:textId="2E7C7D79" w:rsidR="008B654F" w:rsidRPr="008B654F" w:rsidRDefault="008B654F" w:rsidP="002E6469">
          <w:pPr>
            <w:pStyle w:val="TOC"/>
            <w:jc w:val="center"/>
            <w:rPr>
              <w:rFonts w:ascii="宋体" w:eastAsia="宋体" w:hAnsi="宋体"/>
              <w:color w:val="000000" w:themeColor="text1"/>
            </w:rPr>
          </w:pPr>
          <w:r w:rsidRPr="008B654F">
            <w:rPr>
              <w:rFonts w:ascii="宋体" w:eastAsia="宋体" w:hAnsi="宋体"/>
              <w:color w:val="000000" w:themeColor="text1"/>
              <w:lang w:val="zh-CN"/>
            </w:rPr>
            <w:t>目录</w:t>
          </w:r>
        </w:p>
        <w:p w14:paraId="3F5C7592" w14:textId="48A144BB" w:rsidR="008B654F" w:rsidRDefault="008B654F">
          <w:pPr>
            <w:pStyle w:val="TOC1"/>
            <w:tabs>
              <w:tab w:val="right" w:leader="dot" w:pos="8296"/>
            </w:tabs>
            <w:rPr>
              <w:noProof/>
            </w:rPr>
          </w:pPr>
          <w:r>
            <w:fldChar w:fldCharType="begin"/>
          </w:r>
          <w:r>
            <w:instrText xml:space="preserve"> TOC \o "1-3" \h \z \u </w:instrText>
          </w:r>
          <w:r>
            <w:fldChar w:fldCharType="separate"/>
          </w:r>
          <w:hyperlink w:anchor="_Toc62134220" w:history="1">
            <w:r w:rsidRPr="001F57A0">
              <w:rPr>
                <w:rStyle w:val="af"/>
                <w:noProof/>
              </w:rPr>
              <w:t>1 高能效ECG检测系统功能介绍</w:t>
            </w:r>
            <w:r>
              <w:rPr>
                <w:noProof/>
                <w:webHidden/>
              </w:rPr>
              <w:tab/>
            </w:r>
            <w:r>
              <w:rPr>
                <w:noProof/>
                <w:webHidden/>
              </w:rPr>
              <w:fldChar w:fldCharType="begin"/>
            </w:r>
            <w:r>
              <w:rPr>
                <w:noProof/>
                <w:webHidden/>
              </w:rPr>
              <w:instrText xml:space="preserve"> PAGEREF _Toc62134220 \h </w:instrText>
            </w:r>
            <w:r>
              <w:rPr>
                <w:noProof/>
                <w:webHidden/>
              </w:rPr>
            </w:r>
            <w:r>
              <w:rPr>
                <w:noProof/>
                <w:webHidden/>
              </w:rPr>
              <w:fldChar w:fldCharType="separate"/>
            </w:r>
            <w:r>
              <w:rPr>
                <w:noProof/>
                <w:webHidden/>
              </w:rPr>
              <w:t>2</w:t>
            </w:r>
            <w:r>
              <w:rPr>
                <w:noProof/>
                <w:webHidden/>
              </w:rPr>
              <w:fldChar w:fldCharType="end"/>
            </w:r>
          </w:hyperlink>
        </w:p>
        <w:p w14:paraId="59172DF1" w14:textId="6962DA52" w:rsidR="008B654F" w:rsidRDefault="00735368">
          <w:pPr>
            <w:pStyle w:val="TOC2"/>
            <w:tabs>
              <w:tab w:val="right" w:leader="dot" w:pos="8296"/>
            </w:tabs>
            <w:ind w:left="480"/>
            <w:rPr>
              <w:noProof/>
            </w:rPr>
          </w:pPr>
          <w:hyperlink w:anchor="_Toc62134221" w:history="1">
            <w:r w:rsidR="008B654F" w:rsidRPr="001F57A0">
              <w:rPr>
                <w:rStyle w:val="af"/>
                <w:noProof/>
              </w:rPr>
              <w:t>1.1 ECG检测概述</w:t>
            </w:r>
            <w:r w:rsidR="008B654F">
              <w:rPr>
                <w:noProof/>
                <w:webHidden/>
              </w:rPr>
              <w:tab/>
            </w:r>
            <w:r w:rsidR="008B654F">
              <w:rPr>
                <w:noProof/>
                <w:webHidden/>
              </w:rPr>
              <w:fldChar w:fldCharType="begin"/>
            </w:r>
            <w:r w:rsidR="008B654F">
              <w:rPr>
                <w:noProof/>
                <w:webHidden/>
              </w:rPr>
              <w:instrText xml:space="preserve"> PAGEREF _Toc62134221 \h </w:instrText>
            </w:r>
            <w:r w:rsidR="008B654F">
              <w:rPr>
                <w:noProof/>
                <w:webHidden/>
              </w:rPr>
            </w:r>
            <w:r w:rsidR="008B654F">
              <w:rPr>
                <w:noProof/>
                <w:webHidden/>
              </w:rPr>
              <w:fldChar w:fldCharType="separate"/>
            </w:r>
            <w:r w:rsidR="008B654F">
              <w:rPr>
                <w:noProof/>
                <w:webHidden/>
              </w:rPr>
              <w:t>2</w:t>
            </w:r>
            <w:r w:rsidR="008B654F">
              <w:rPr>
                <w:noProof/>
                <w:webHidden/>
              </w:rPr>
              <w:fldChar w:fldCharType="end"/>
            </w:r>
          </w:hyperlink>
        </w:p>
        <w:p w14:paraId="694A5076" w14:textId="522ABF0E" w:rsidR="008B654F" w:rsidRDefault="00735368">
          <w:pPr>
            <w:pStyle w:val="TOC2"/>
            <w:tabs>
              <w:tab w:val="right" w:leader="dot" w:pos="8296"/>
            </w:tabs>
            <w:ind w:left="480"/>
            <w:rPr>
              <w:noProof/>
            </w:rPr>
          </w:pPr>
          <w:hyperlink w:anchor="_Toc62134222" w:history="1">
            <w:r w:rsidR="008B654F" w:rsidRPr="001F57A0">
              <w:rPr>
                <w:rStyle w:val="af"/>
                <w:noProof/>
              </w:rPr>
              <w:t>1.2 ECG检测系统功能介绍</w:t>
            </w:r>
            <w:r w:rsidR="008B654F">
              <w:rPr>
                <w:noProof/>
                <w:webHidden/>
              </w:rPr>
              <w:tab/>
            </w:r>
            <w:r w:rsidR="008B654F">
              <w:rPr>
                <w:noProof/>
                <w:webHidden/>
              </w:rPr>
              <w:fldChar w:fldCharType="begin"/>
            </w:r>
            <w:r w:rsidR="008B654F">
              <w:rPr>
                <w:noProof/>
                <w:webHidden/>
              </w:rPr>
              <w:instrText xml:space="preserve"> PAGEREF _Toc62134222 \h </w:instrText>
            </w:r>
            <w:r w:rsidR="008B654F">
              <w:rPr>
                <w:noProof/>
                <w:webHidden/>
              </w:rPr>
            </w:r>
            <w:r w:rsidR="008B654F">
              <w:rPr>
                <w:noProof/>
                <w:webHidden/>
              </w:rPr>
              <w:fldChar w:fldCharType="separate"/>
            </w:r>
            <w:r w:rsidR="008B654F">
              <w:rPr>
                <w:noProof/>
                <w:webHidden/>
              </w:rPr>
              <w:t>3</w:t>
            </w:r>
            <w:r w:rsidR="008B654F">
              <w:rPr>
                <w:noProof/>
                <w:webHidden/>
              </w:rPr>
              <w:fldChar w:fldCharType="end"/>
            </w:r>
          </w:hyperlink>
        </w:p>
        <w:p w14:paraId="62FDBDDE" w14:textId="7CF982AA" w:rsidR="008B654F" w:rsidRDefault="00735368">
          <w:pPr>
            <w:pStyle w:val="TOC2"/>
            <w:tabs>
              <w:tab w:val="right" w:leader="dot" w:pos="8296"/>
            </w:tabs>
            <w:ind w:left="480"/>
            <w:rPr>
              <w:noProof/>
            </w:rPr>
          </w:pPr>
          <w:hyperlink w:anchor="_Toc62134223" w:history="1">
            <w:r w:rsidR="008B654F" w:rsidRPr="001F57A0">
              <w:rPr>
                <w:rStyle w:val="af"/>
                <w:noProof/>
              </w:rPr>
              <w:t>1.3 系统设计的创新点</w:t>
            </w:r>
            <w:r w:rsidR="008B654F">
              <w:rPr>
                <w:noProof/>
                <w:webHidden/>
              </w:rPr>
              <w:tab/>
            </w:r>
            <w:r w:rsidR="008B654F">
              <w:rPr>
                <w:noProof/>
                <w:webHidden/>
              </w:rPr>
              <w:fldChar w:fldCharType="begin"/>
            </w:r>
            <w:r w:rsidR="008B654F">
              <w:rPr>
                <w:noProof/>
                <w:webHidden/>
              </w:rPr>
              <w:instrText xml:space="preserve"> PAGEREF _Toc62134223 \h </w:instrText>
            </w:r>
            <w:r w:rsidR="008B654F">
              <w:rPr>
                <w:noProof/>
                <w:webHidden/>
              </w:rPr>
            </w:r>
            <w:r w:rsidR="008B654F">
              <w:rPr>
                <w:noProof/>
                <w:webHidden/>
              </w:rPr>
              <w:fldChar w:fldCharType="separate"/>
            </w:r>
            <w:r w:rsidR="008B654F">
              <w:rPr>
                <w:noProof/>
                <w:webHidden/>
              </w:rPr>
              <w:t>4</w:t>
            </w:r>
            <w:r w:rsidR="008B654F">
              <w:rPr>
                <w:noProof/>
                <w:webHidden/>
              </w:rPr>
              <w:fldChar w:fldCharType="end"/>
            </w:r>
          </w:hyperlink>
        </w:p>
        <w:p w14:paraId="3B69E948" w14:textId="21AA1A56" w:rsidR="008B654F" w:rsidRDefault="00735368">
          <w:pPr>
            <w:pStyle w:val="TOC1"/>
            <w:tabs>
              <w:tab w:val="right" w:leader="dot" w:pos="8296"/>
            </w:tabs>
            <w:rPr>
              <w:noProof/>
            </w:rPr>
          </w:pPr>
          <w:hyperlink w:anchor="_Toc62134224" w:history="1">
            <w:r w:rsidR="008B654F" w:rsidRPr="001F57A0">
              <w:rPr>
                <w:rStyle w:val="af"/>
                <w:noProof/>
              </w:rPr>
              <w:t>2 算法总体设计方案</w:t>
            </w:r>
            <w:r w:rsidR="008B654F">
              <w:rPr>
                <w:noProof/>
                <w:webHidden/>
              </w:rPr>
              <w:tab/>
            </w:r>
            <w:r w:rsidR="008B654F">
              <w:rPr>
                <w:noProof/>
                <w:webHidden/>
              </w:rPr>
              <w:fldChar w:fldCharType="begin"/>
            </w:r>
            <w:r w:rsidR="008B654F">
              <w:rPr>
                <w:noProof/>
                <w:webHidden/>
              </w:rPr>
              <w:instrText xml:space="preserve"> PAGEREF _Toc62134224 \h </w:instrText>
            </w:r>
            <w:r w:rsidR="008B654F">
              <w:rPr>
                <w:noProof/>
                <w:webHidden/>
              </w:rPr>
            </w:r>
            <w:r w:rsidR="008B654F">
              <w:rPr>
                <w:noProof/>
                <w:webHidden/>
              </w:rPr>
              <w:fldChar w:fldCharType="separate"/>
            </w:r>
            <w:r w:rsidR="008B654F">
              <w:rPr>
                <w:noProof/>
                <w:webHidden/>
              </w:rPr>
              <w:t>6</w:t>
            </w:r>
            <w:r w:rsidR="008B654F">
              <w:rPr>
                <w:noProof/>
                <w:webHidden/>
              </w:rPr>
              <w:fldChar w:fldCharType="end"/>
            </w:r>
          </w:hyperlink>
        </w:p>
        <w:p w14:paraId="69273DC1" w14:textId="0398756A" w:rsidR="008B654F" w:rsidRDefault="00735368">
          <w:pPr>
            <w:pStyle w:val="TOC2"/>
            <w:tabs>
              <w:tab w:val="right" w:leader="dot" w:pos="8296"/>
            </w:tabs>
            <w:ind w:left="480"/>
            <w:rPr>
              <w:noProof/>
            </w:rPr>
          </w:pPr>
          <w:hyperlink w:anchor="_Toc62134225" w:history="1">
            <w:r w:rsidR="008B654F" w:rsidRPr="001F57A0">
              <w:rPr>
                <w:rStyle w:val="af"/>
                <w:noProof/>
              </w:rPr>
              <w:t>2.1 数据集介绍</w:t>
            </w:r>
            <w:r w:rsidR="008B654F">
              <w:rPr>
                <w:noProof/>
                <w:webHidden/>
              </w:rPr>
              <w:tab/>
            </w:r>
            <w:r w:rsidR="008B654F">
              <w:rPr>
                <w:noProof/>
                <w:webHidden/>
              </w:rPr>
              <w:fldChar w:fldCharType="begin"/>
            </w:r>
            <w:r w:rsidR="008B654F">
              <w:rPr>
                <w:noProof/>
                <w:webHidden/>
              </w:rPr>
              <w:instrText xml:space="preserve"> PAGEREF _Toc62134225 \h </w:instrText>
            </w:r>
            <w:r w:rsidR="008B654F">
              <w:rPr>
                <w:noProof/>
                <w:webHidden/>
              </w:rPr>
            </w:r>
            <w:r w:rsidR="008B654F">
              <w:rPr>
                <w:noProof/>
                <w:webHidden/>
              </w:rPr>
              <w:fldChar w:fldCharType="separate"/>
            </w:r>
            <w:r w:rsidR="008B654F">
              <w:rPr>
                <w:noProof/>
                <w:webHidden/>
              </w:rPr>
              <w:t>6</w:t>
            </w:r>
            <w:r w:rsidR="008B654F">
              <w:rPr>
                <w:noProof/>
                <w:webHidden/>
              </w:rPr>
              <w:fldChar w:fldCharType="end"/>
            </w:r>
          </w:hyperlink>
        </w:p>
        <w:p w14:paraId="217903B6" w14:textId="4B95EB1E" w:rsidR="008B654F" w:rsidRDefault="00735368">
          <w:pPr>
            <w:pStyle w:val="TOC2"/>
            <w:tabs>
              <w:tab w:val="right" w:leader="dot" w:pos="8296"/>
            </w:tabs>
            <w:ind w:left="480"/>
            <w:rPr>
              <w:noProof/>
            </w:rPr>
          </w:pPr>
          <w:hyperlink w:anchor="_Toc62134226" w:history="1">
            <w:r w:rsidR="008B654F" w:rsidRPr="001F57A0">
              <w:rPr>
                <w:rStyle w:val="af"/>
                <w:noProof/>
              </w:rPr>
              <w:t>2.2 基于心电图(ECG)片段的卷积神经网络设计</w:t>
            </w:r>
            <w:r w:rsidR="008B654F">
              <w:rPr>
                <w:noProof/>
                <w:webHidden/>
              </w:rPr>
              <w:tab/>
            </w:r>
            <w:r w:rsidR="008B654F">
              <w:rPr>
                <w:noProof/>
                <w:webHidden/>
              </w:rPr>
              <w:fldChar w:fldCharType="begin"/>
            </w:r>
            <w:r w:rsidR="008B654F">
              <w:rPr>
                <w:noProof/>
                <w:webHidden/>
              </w:rPr>
              <w:instrText xml:space="preserve"> PAGEREF _Toc62134226 \h </w:instrText>
            </w:r>
            <w:r w:rsidR="008B654F">
              <w:rPr>
                <w:noProof/>
                <w:webHidden/>
              </w:rPr>
            </w:r>
            <w:r w:rsidR="008B654F">
              <w:rPr>
                <w:noProof/>
                <w:webHidden/>
              </w:rPr>
              <w:fldChar w:fldCharType="separate"/>
            </w:r>
            <w:r w:rsidR="008B654F">
              <w:rPr>
                <w:noProof/>
                <w:webHidden/>
              </w:rPr>
              <w:t>7</w:t>
            </w:r>
            <w:r w:rsidR="008B654F">
              <w:rPr>
                <w:noProof/>
                <w:webHidden/>
              </w:rPr>
              <w:fldChar w:fldCharType="end"/>
            </w:r>
          </w:hyperlink>
        </w:p>
        <w:p w14:paraId="3A90147D" w14:textId="13E02738" w:rsidR="008B654F" w:rsidRDefault="00735368">
          <w:pPr>
            <w:pStyle w:val="TOC3"/>
            <w:tabs>
              <w:tab w:val="right" w:leader="dot" w:pos="8296"/>
            </w:tabs>
            <w:ind w:left="960"/>
            <w:rPr>
              <w:noProof/>
            </w:rPr>
          </w:pPr>
          <w:hyperlink w:anchor="_Toc62134227" w:history="1">
            <w:r w:rsidR="008B654F" w:rsidRPr="001F57A0">
              <w:rPr>
                <w:rStyle w:val="af"/>
                <w:noProof/>
              </w:rPr>
              <w:t>2.2.1 卷积神经网络拓扑搜寻</w:t>
            </w:r>
            <w:r w:rsidR="008B654F">
              <w:rPr>
                <w:noProof/>
                <w:webHidden/>
              </w:rPr>
              <w:tab/>
            </w:r>
            <w:r w:rsidR="008B654F">
              <w:rPr>
                <w:noProof/>
                <w:webHidden/>
              </w:rPr>
              <w:fldChar w:fldCharType="begin"/>
            </w:r>
            <w:r w:rsidR="008B654F">
              <w:rPr>
                <w:noProof/>
                <w:webHidden/>
              </w:rPr>
              <w:instrText xml:space="preserve"> PAGEREF _Toc62134227 \h </w:instrText>
            </w:r>
            <w:r w:rsidR="008B654F">
              <w:rPr>
                <w:noProof/>
                <w:webHidden/>
              </w:rPr>
            </w:r>
            <w:r w:rsidR="008B654F">
              <w:rPr>
                <w:noProof/>
                <w:webHidden/>
              </w:rPr>
              <w:fldChar w:fldCharType="separate"/>
            </w:r>
            <w:r w:rsidR="008B654F">
              <w:rPr>
                <w:noProof/>
                <w:webHidden/>
              </w:rPr>
              <w:t>9</w:t>
            </w:r>
            <w:r w:rsidR="008B654F">
              <w:rPr>
                <w:noProof/>
                <w:webHidden/>
              </w:rPr>
              <w:fldChar w:fldCharType="end"/>
            </w:r>
          </w:hyperlink>
        </w:p>
        <w:p w14:paraId="446EE22A" w14:textId="35969B25" w:rsidR="008B654F" w:rsidRDefault="00735368">
          <w:pPr>
            <w:pStyle w:val="TOC3"/>
            <w:tabs>
              <w:tab w:val="right" w:leader="dot" w:pos="8296"/>
            </w:tabs>
            <w:ind w:left="960"/>
            <w:rPr>
              <w:noProof/>
            </w:rPr>
          </w:pPr>
          <w:hyperlink w:anchor="_Toc62134228" w:history="1">
            <w:r w:rsidR="008B654F" w:rsidRPr="001F57A0">
              <w:rPr>
                <w:rStyle w:val="af"/>
                <w:noProof/>
              </w:rPr>
              <w:t>2.2.2 神经网络功耗计算</w:t>
            </w:r>
            <w:r w:rsidR="008B654F">
              <w:rPr>
                <w:noProof/>
                <w:webHidden/>
              </w:rPr>
              <w:tab/>
            </w:r>
            <w:r w:rsidR="008B654F">
              <w:rPr>
                <w:noProof/>
                <w:webHidden/>
              </w:rPr>
              <w:fldChar w:fldCharType="begin"/>
            </w:r>
            <w:r w:rsidR="008B654F">
              <w:rPr>
                <w:noProof/>
                <w:webHidden/>
              </w:rPr>
              <w:instrText xml:space="preserve"> PAGEREF _Toc62134228 \h </w:instrText>
            </w:r>
            <w:r w:rsidR="008B654F">
              <w:rPr>
                <w:noProof/>
                <w:webHidden/>
              </w:rPr>
            </w:r>
            <w:r w:rsidR="008B654F">
              <w:rPr>
                <w:noProof/>
                <w:webHidden/>
              </w:rPr>
              <w:fldChar w:fldCharType="separate"/>
            </w:r>
            <w:r w:rsidR="008B654F">
              <w:rPr>
                <w:noProof/>
                <w:webHidden/>
              </w:rPr>
              <w:t>11</w:t>
            </w:r>
            <w:r w:rsidR="008B654F">
              <w:rPr>
                <w:noProof/>
                <w:webHidden/>
              </w:rPr>
              <w:fldChar w:fldCharType="end"/>
            </w:r>
          </w:hyperlink>
        </w:p>
        <w:p w14:paraId="6CE74E88" w14:textId="32C5E27A" w:rsidR="008B654F" w:rsidRDefault="00735368">
          <w:pPr>
            <w:pStyle w:val="TOC2"/>
            <w:tabs>
              <w:tab w:val="right" w:leader="dot" w:pos="8296"/>
            </w:tabs>
            <w:ind w:left="480"/>
            <w:rPr>
              <w:noProof/>
            </w:rPr>
          </w:pPr>
          <w:hyperlink w:anchor="_Toc62134229" w:history="1">
            <w:r w:rsidR="008B654F" w:rsidRPr="001F57A0">
              <w:rPr>
                <w:rStyle w:val="af"/>
                <w:noProof/>
              </w:rPr>
              <w:t>2.3 网络量化设计</w:t>
            </w:r>
            <w:r w:rsidR="008B654F">
              <w:rPr>
                <w:noProof/>
                <w:webHidden/>
              </w:rPr>
              <w:tab/>
            </w:r>
            <w:r w:rsidR="008B654F">
              <w:rPr>
                <w:noProof/>
                <w:webHidden/>
              </w:rPr>
              <w:fldChar w:fldCharType="begin"/>
            </w:r>
            <w:r w:rsidR="008B654F">
              <w:rPr>
                <w:noProof/>
                <w:webHidden/>
              </w:rPr>
              <w:instrText xml:space="preserve"> PAGEREF _Toc62134229 \h </w:instrText>
            </w:r>
            <w:r w:rsidR="008B654F">
              <w:rPr>
                <w:noProof/>
                <w:webHidden/>
              </w:rPr>
            </w:r>
            <w:r w:rsidR="008B654F">
              <w:rPr>
                <w:noProof/>
                <w:webHidden/>
              </w:rPr>
              <w:fldChar w:fldCharType="separate"/>
            </w:r>
            <w:r w:rsidR="008B654F">
              <w:rPr>
                <w:noProof/>
                <w:webHidden/>
              </w:rPr>
              <w:t>11</w:t>
            </w:r>
            <w:r w:rsidR="008B654F">
              <w:rPr>
                <w:noProof/>
                <w:webHidden/>
              </w:rPr>
              <w:fldChar w:fldCharType="end"/>
            </w:r>
          </w:hyperlink>
        </w:p>
        <w:p w14:paraId="00BC991E" w14:textId="0812A1D8" w:rsidR="008B654F" w:rsidRDefault="00735368">
          <w:pPr>
            <w:pStyle w:val="TOC1"/>
            <w:tabs>
              <w:tab w:val="right" w:leader="dot" w:pos="8296"/>
            </w:tabs>
            <w:rPr>
              <w:noProof/>
            </w:rPr>
          </w:pPr>
          <w:hyperlink w:anchor="_Toc62134230" w:history="1">
            <w:r w:rsidR="008B654F" w:rsidRPr="001F57A0">
              <w:rPr>
                <w:rStyle w:val="af"/>
                <w:noProof/>
              </w:rPr>
              <w:t>3 SoC系统功能划分</w:t>
            </w:r>
            <w:r w:rsidR="008B654F">
              <w:rPr>
                <w:noProof/>
                <w:webHidden/>
              </w:rPr>
              <w:tab/>
            </w:r>
            <w:r w:rsidR="008B654F">
              <w:rPr>
                <w:noProof/>
                <w:webHidden/>
              </w:rPr>
              <w:fldChar w:fldCharType="begin"/>
            </w:r>
            <w:r w:rsidR="008B654F">
              <w:rPr>
                <w:noProof/>
                <w:webHidden/>
              </w:rPr>
              <w:instrText xml:space="preserve"> PAGEREF _Toc62134230 \h </w:instrText>
            </w:r>
            <w:r w:rsidR="008B654F">
              <w:rPr>
                <w:noProof/>
                <w:webHidden/>
              </w:rPr>
            </w:r>
            <w:r w:rsidR="008B654F">
              <w:rPr>
                <w:noProof/>
                <w:webHidden/>
              </w:rPr>
              <w:fldChar w:fldCharType="separate"/>
            </w:r>
            <w:r w:rsidR="008B654F">
              <w:rPr>
                <w:noProof/>
                <w:webHidden/>
              </w:rPr>
              <w:t>14</w:t>
            </w:r>
            <w:r w:rsidR="008B654F">
              <w:rPr>
                <w:noProof/>
                <w:webHidden/>
              </w:rPr>
              <w:fldChar w:fldCharType="end"/>
            </w:r>
          </w:hyperlink>
        </w:p>
        <w:p w14:paraId="5E4AC1FA" w14:textId="7F46A9CC" w:rsidR="008B654F" w:rsidRDefault="00735368">
          <w:pPr>
            <w:pStyle w:val="TOC2"/>
            <w:tabs>
              <w:tab w:val="right" w:leader="dot" w:pos="8296"/>
            </w:tabs>
            <w:ind w:left="480"/>
            <w:rPr>
              <w:noProof/>
            </w:rPr>
          </w:pPr>
          <w:hyperlink w:anchor="_Toc62134231" w:history="1">
            <w:r w:rsidR="008B654F" w:rsidRPr="001F57A0">
              <w:rPr>
                <w:rStyle w:val="af"/>
                <w:noProof/>
              </w:rPr>
              <w:t>3.1系统架构</w:t>
            </w:r>
            <w:r w:rsidR="008B654F">
              <w:rPr>
                <w:noProof/>
                <w:webHidden/>
              </w:rPr>
              <w:tab/>
            </w:r>
            <w:r w:rsidR="008B654F">
              <w:rPr>
                <w:noProof/>
                <w:webHidden/>
              </w:rPr>
              <w:fldChar w:fldCharType="begin"/>
            </w:r>
            <w:r w:rsidR="008B654F">
              <w:rPr>
                <w:noProof/>
                <w:webHidden/>
              </w:rPr>
              <w:instrText xml:space="preserve"> PAGEREF _Toc62134231 \h </w:instrText>
            </w:r>
            <w:r w:rsidR="008B654F">
              <w:rPr>
                <w:noProof/>
                <w:webHidden/>
              </w:rPr>
            </w:r>
            <w:r w:rsidR="008B654F">
              <w:rPr>
                <w:noProof/>
                <w:webHidden/>
              </w:rPr>
              <w:fldChar w:fldCharType="separate"/>
            </w:r>
            <w:r w:rsidR="008B654F">
              <w:rPr>
                <w:noProof/>
                <w:webHidden/>
              </w:rPr>
              <w:t>14</w:t>
            </w:r>
            <w:r w:rsidR="008B654F">
              <w:rPr>
                <w:noProof/>
                <w:webHidden/>
              </w:rPr>
              <w:fldChar w:fldCharType="end"/>
            </w:r>
          </w:hyperlink>
        </w:p>
        <w:p w14:paraId="750088DB" w14:textId="4A71341C" w:rsidR="008B654F" w:rsidRDefault="00735368">
          <w:pPr>
            <w:pStyle w:val="TOC3"/>
            <w:tabs>
              <w:tab w:val="right" w:leader="dot" w:pos="8296"/>
            </w:tabs>
            <w:ind w:left="960"/>
            <w:rPr>
              <w:noProof/>
            </w:rPr>
          </w:pPr>
          <w:hyperlink w:anchor="_Toc62134232" w:history="1">
            <w:r w:rsidR="008B654F" w:rsidRPr="001F57A0">
              <w:rPr>
                <w:rStyle w:val="af"/>
                <w:noProof/>
              </w:rPr>
              <w:t>3.1.1 总体系统架构</w:t>
            </w:r>
            <w:r w:rsidR="008B654F">
              <w:rPr>
                <w:noProof/>
                <w:webHidden/>
              </w:rPr>
              <w:tab/>
            </w:r>
            <w:r w:rsidR="008B654F">
              <w:rPr>
                <w:noProof/>
                <w:webHidden/>
              </w:rPr>
              <w:fldChar w:fldCharType="begin"/>
            </w:r>
            <w:r w:rsidR="008B654F">
              <w:rPr>
                <w:noProof/>
                <w:webHidden/>
              </w:rPr>
              <w:instrText xml:space="preserve"> PAGEREF _Toc62134232 \h </w:instrText>
            </w:r>
            <w:r w:rsidR="008B654F">
              <w:rPr>
                <w:noProof/>
                <w:webHidden/>
              </w:rPr>
            </w:r>
            <w:r w:rsidR="008B654F">
              <w:rPr>
                <w:noProof/>
                <w:webHidden/>
              </w:rPr>
              <w:fldChar w:fldCharType="separate"/>
            </w:r>
            <w:r w:rsidR="008B654F">
              <w:rPr>
                <w:noProof/>
                <w:webHidden/>
              </w:rPr>
              <w:t>14</w:t>
            </w:r>
            <w:r w:rsidR="008B654F">
              <w:rPr>
                <w:noProof/>
                <w:webHidden/>
              </w:rPr>
              <w:fldChar w:fldCharType="end"/>
            </w:r>
          </w:hyperlink>
        </w:p>
        <w:p w14:paraId="308F3A96" w14:textId="7C36A245" w:rsidR="008B654F" w:rsidRDefault="00735368">
          <w:pPr>
            <w:pStyle w:val="TOC3"/>
            <w:tabs>
              <w:tab w:val="right" w:leader="dot" w:pos="8296"/>
            </w:tabs>
            <w:ind w:left="960"/>
            <w:rPr>
              <w:noProof/>
            </w:rPr>
          </w:pPr>
          <w:hyperlink w:anchor="_Toc62134233" w:history="1">
            <w:r w:rsidR="008B654F" w:rsidRPr="001F57A0">
              <w:rPr>
                <w:rStyle w:val="af"/>
                <w:noProof/>
              </w:rPr>
              <w:t>3.1.2 系统架构介绍</w:t>
            </w:r>
            <w:r w:rsidR="008B654F">
              <w:rPr>
                <w:noProof/>
                <w:webHidden/>
              </w:rPr>
              <w:tab/>
            </w:r>
            <w:r w:rsidR="008B654F">
              <w:rPr>
                <w:noProof/>
                <w:webHidden/>
              </w:rPr>
              <w:fldChar w:fldCharType="begin"/>
            </w:r>
            <w:r w:rsidR="008B654F">
              <w:rPr>
                <w:noProof/>
                <w:webHidden/>
              </w:rPr>
              <w:instrText xml:space="preserve"> PAGEREF _Toc62134233 \h </w:instrText>
            </w:r>
            <w:r w:rsidR="008B654F">
              <w:rPr>
                <w:noProof/>
                <w:webHidden/>
              </w:rPr>
            </w:r>
            <w:r w:rsidR="008B654F">
              <w:rPr>
                <w:noProof/>
                <w:webHidden/>
              </w:rPr>
              <w:fldChar w:fldCharType="separate"/>
            </w:r>
            <w:r w:rsidR="008B654F">
              <w:rPr>
                <w:noProof/>
                <w:webHidden/>
              </w:rPr>
              <w:t>14</w:t>
            </w:r>
            <w:r w:rsidR="008B654F">
              <w:rPr>
                <w:noProof/>
                <w:webHidden/>
              </w:rPr>
              <w:fldChar w:fldCharType="end"/>
            </w:r>
          </w:hyperlink>
        </w:p>
        <w:p w14:paraId="01C75E3E" w14:textId="1F63B0CF" w:rsidR="008B654F" w:rsidRDefault="00735368">
          <w:pPr>
            <w:pStyle w:val="TOC3"/>
            <w:tabs>
              <w:tab w:val="right" w:leader="dot" w:pos="8296"/>
            </w:tabs>
            <w:ind w:left="960"/>
            <w:rPr>
              <w:noProof/>
            </w:rPr>
          </w:pPr>
          <w:hyperlink w:anchor="_Toc62134234" w:history="1">
            <w:r w:rsidR="008B654F" w:rsidRPr="001F57A0">
              <w:rPr>
                <w:rStyle w:val="af"/>
                <w:noProof/>
              </w:rPr>
              <w:t>3.2.1 软件功能</w:t>
            </w:r>
            <w:r w:rsidR="008B654F">
              <w:rPr>
                <w:noProof/>
                <w:webHidden/>
              </w:rPr>
              <w:tab/>
            </w:r>
            <w:r w:rsidR="008B654F">
              <w:rPr>
                <w:noProof/>
                <w:webHidden/>
              </w:rPr>
              <w:fldChar w:fldCharType="begin"/>
            </w:r>
            <w:r w:rsidR="008B654F">
              <w:rPr>
                <w:noProof/>
                <w:webHidden/>
              </w:rPr>
              <w:instrText xml:space="preserve"> PAGEREF _Toc62134234 \h </w:instrText>
            </w:r>
            <w:r w:rsidR="008B654F">
              <w:rPr>
                <w:noProof/>
                <w:webHidden/>
              </w:rPr>
            </w:r>
            <w:r w:rsidR="008B654F">
              <w:rPr>
                <w:noProof/>
                <w:webHidden/>
              </w:rPr>
              <w:fldChar w:fldCharType="separate"/>
            </w:r>
            <w:r w:rsidR="008B654F">
              <w:rPr>
                <w:noProof/>
                <w:webHidden/>
              </w:rPr>
              <w:t>14</w:t>
            </w:r>
            <w:r w:rsidR="008B654F">
              <w:rPr>
                <w:noProof/>
                <w:webHidden/>
              </w:rPr>
              <w:fldChar w:fldCharType="end"/>
            </w:r>
          </w:hyperlink>
        </w:p>
        <w:p w14:paraId="58772A84" w14:textId="2B86C810" w:rsidR="008B654F" w:rsidRDefault="00735368">
          <w:pPr>
            <w:pStyle w:val="TOC3"/>
            <w:tabs>
              <w:tab w:val="right" w:leader="dot" w:pos="8296"/>
            </w:tabs>
            <w:ind w:left="960"/>
            <w:rPr>
              <w:noProof/>
            </w:rPr>
          </w:pPr>
          <w:hyperlink w:anchor="_Toc62134235" w:history="1">
            <w:r w:rsidR="008B654F" w:rsidRPr="001F57A0">
              <w:rPr>
                <w:rStyle w:val="af"/>
                <w:noProof/>
              </w:rPr>
              <w:t>3.2.2 硬件功能</w:t>
            </w:r>
            <w:r w:rsidR="008B654F">
              <w:rPr>
                <w:noProof/>
                <w:webHidden/>
              </w:rPr>
              <w:tab/>
            </w:r>
            <w:r w:rsidR="008B654F">
              <w:rPr>
                <w:noProof/>
                <w:webHidden/>
              </w:rPr>
              <w:fldChar w:fldCharType="begin"/>
            </w:r>
            <w:r w:rsidR="008B654F">
              <w:rPr>
                <w:noProof/>
                <w:webHidden/>
              </w:rPr>
              <w:instrText xml:space="preserve"> PAGEREF _Toc62134235 \h </w:instrText>
            </w:r>
            <w:r w:rsidR="008B654F">
              <w:rPr>
                <w:noProof/>
                <w:webHidden/>
              </w:rPr>
            </w:r>
            <w:r w:rsidR="008B654F">
              <w:rPr>
                <w:noProof/>
                <w:webHidden/>
              </w:rPr>
              <w:fldChar w:fldCharType="separate"/>
            </w:r>
            <w:r w:rsidR="008B654F">
              <w:rPr>
                <w:noProof/>
                <w:webHidden/>
              </w:rPr>
              <w:t>15</w:t>
            </w:r>
            <w:r w:rsidR="008B654F">
              <w:rPr>
                <w:noProof/>
                <w:webHidden/>
              </w:rPr>
              <w:fldChar w:fldCharType="end"/>
            </w:r>
          </w:hyperlink>
        </w:p>
        <w:p w14:paraId="6EA6FA6C" w14:textId="3D20145B" w:rsidR="008B654F" w:rsidRDefault="00735368">
          <w:pPr>
            <w:pStyle w:val="TOC3"/>
            <w:tabs>
              <w:tab w:val="right" w:leader="dot" w:pos="8296"/>
            </w:tabs>
            <w:ind w:left="960"/>
            <w:rPr>
              <w:noProof/>
            </w:rPr>
          </w:pPr>
          <w:hyperlink w:anchor="_Toc62134236" w:history="1">
            <w:r w:rsidR="008B654F" w:rsidRPr="001F57A0">
              <w:rPr>
                <w:rStyle w:val="af"/>
                <w:noProof/>
              </w:rPr>
              <w:t>3.2.3 软件工作流程</w:t>
            </w:r>
            <w:r w:rsidR="008B654F">
              <w:rPr>
                <w:noProof/>
                <w:webHidden/>
              </w:rPr>
              <w:tab/>
            </w:r>
            <w:r w:rsidR="008B654F">
              <w:rPr>
                <w:noProof/>
                <w:webHidden/>
              </w:rPr>
              <w:fldChar w:fldCharType="begin"/>
            </w:r>
            <w:r w:rsidR="008B654F">
              <w:rPr>
                <w:noProof/>
                <w:webHidden/>
              </w:rPr>
              <w:instrText xml:space="preserve"> PAGEREF _Toc62134236 \h </w:instrText>
            </w:r>
            <w:r w:rsidR="008B654F">
              <w:rPr>
                <w:noProof/>
                <w:webHidden/>
              </w:rPr>
            </w:r>
            <w:r w:rsidR="008B654F">
              <w:rPr>
                <w:noProof/>
                <w:webHidden/>
              </w:rPr>
              <w:fldChar w:fldCharType="separate"/>
            </w:r>
            <w:r w:rsidR="008B654F">
              <w:rPr>
                <w:noProof/>
                <w:webHidden/>
              </w:rPr>
              <w:t>15</w:t>
            </w:r>
            <w:r w:rsidR="008B654F">
              <w:rPr>
                <w:noProof/>
                <w:webHidden/>
              </w:rPr>
              <w:fldChar w:fldCharType="end"/>
            </w:r>
          </w:hyperlink>
        </w:p>
        <w:p w14:paraId="16E1E45E" w14:textId="5F41392D" w:rsidR="008B654F" w:rsidRDefault="00735368">
          <w:pPr>
            <w:pStyle w:val="TOC2"/>
            <w:tabs>
              <w:tab w:val="right" w:leader="dot" w:pos="8296"/>
            </w:tabs>
            <w:ind w:left="480"/>
            <w:rPr>
              <w:noProof/>
            </w:rPr>
          </w:pPr>
          <w:hyperlink w:anchor="_Toc62134237" w:history="1">
            <w:r w:rsidR="008B654F" w:rsidRPr="001F57A0">
              <w:rPr>
                <w:rStyle w:val="af"/>
                <w:noProof/>
              </w:rPr>
              <w:t>3.3 FPGA开发平台</w:t>
            </w:r>
            <w:r w:rsidR="008B654F">
              <w:rPr>
                <w:noProof/>
                <w:webHidden/>
              </w:rPr>
              <w:tab/>
            </w:r>
            <w:r w:rsidR="008B654F">
              <w:rPr>
                <w:noProof/>
                <w:webHidden/>
              </w:rPr>
              <w:fldChar w:fldCharType="begin"/>
            </w:r>
            <w:r w:rsidR="008B654F">
              <w:rPr>
                <w:noProof/>
                <w:webHidden/>
              </w:rPr>
              <w:instrText xml:space="preserve"> PAGEREF _Toc62134237 \h </w:instrText>
            </w:r>
            <w:r w:rsidR="008B654F">
              <w:rPr>
                <w:noProof/>
                <w:webHidden/>
              </w:rPr>
            </w:r>
            <w:r w:rsidR="008B654F">
              <w:rPr>
                <w:noProof/>
                <w:webHidden/>
              </w:rPr>
              <w:fldChar w:fldCharType="separate"/>
            </w:r>
            <w:r w:rsidR="008B654F">
              <w:rPr>
                <w:noProof/>
                <w:webHidden/>
              </w:rPr>
              <w:t>16</w:t>
            </w:r>
            <w:r w:rsidR="008B654F">
              <w:rPr>
                <w:noProof/>
                <w:webHidden/>
              </w:rPr>
              <w:fldChar w:fldCharType="end"/>
            </w:r>
          </w:hyperlink>
        </w:p>
        <w:p w14:paraId="7302A99C" w14:textId="60D78AB4" w:rsidR="008B654F" w:rsidRDefault="00735368">
          <w:pPr>
            <w:pStyle w:val="TOC1"/>
            <w:tabs>
              <w:tab w:val="right" w:leader="dot" w:pos="8296"/>
            </w:tabs>
            <w:rPr>
              <w:noProof/>
            </w:rPr>
          </w:pPr>
          <w:hyperlink w:anchor="_Toc62134238" w:history="1">
            <w:r w:rsidR="008B654F" w:rsidRPr="001F57A0">
              <w:rPr>
                <w:rStyle w:val="af"/>
                <w:noProof/>
              </w:rPr>
              <w:t>4 硬件加速器总体设计方案</w:t>
            </w:r>
            <w:r w:rsidR="008B654F">
              <w:rPr>
                <w:noProof/>
                <w:webHidden/>
              </w:rPr>
              <w:tab/>
            </w:r>
            <w:r w:rsidR="008B654F">
              <w:rPr>
                <w:noProof/>
                <w:webHidden/>
              </w:rPr>
              <w:fldChar w:fldCharType="begin"/>
            </w:r>
            <w:r w:rsidR="008B654F">
              <w:rPr>
                <w:noProof/>
                <w:webHidden/>
              </w:rPr>
              <w:instrText xml:space="preserve"> PAGEREF _Toc62134238 \h </w:instrText>
            </w:r>
            <w:r w:rsidR="008B654F">
              <w:rPr>
                <w:noProof/>
                <w:webHidden/>
              </w:rPr>
            </w:r>
            <w:r w:rsidR="008B654F">
              <w:rPr>
                <w:noProof/>
                <w:webHidden/>
              </w:rPr>
              <w:fldChar w:fldCharType="separate"/>
            </w:r>
            <w:r w:rsidR="008B654F">
              <w:rPr>
                <w:noProof/>
                <w:webHidden/>
              </w:rPr>
              <w:t>17</w:t>
            </w:r>
            <w:r w:rsidR="008B654F">
              <w:rPr>
                <w:noProof/>
                <w:webHidden/>
              </w:rPr>
              <w:fldChar w:fldCharType="end"/>
            </w:r>
          </w:hyperlink>
        </w:p>
        <w:p w14:paraId="4831C01B" w14:textId="5EC1415C" w:rsidR="008B654F" w:rsidRDefault="00735368">
          <w:pPr>
            <w:pStyle w:val="TOC2"/>
            <w:tabs>
              <w:tab w:val="right" w:leader="dot" w:pos="8296"/>
            </w:tabs>
            <w:ind w:left="480"/>
            <w:rPr>
              <w:noProof/>
            </w:rPr>
          </w:pPr>
          <w:hyperlink w:anchor="_Toc62134239" w:history="1">
            <w:r w:rsidR="008B654F" w:rsidRPr="001F57A0">
              <w:rPr>
                <w:rStyle w:val="af"/>
                <w:noProof/>
              </w:rPr>
              <w:t>4.1 加速器总体模块</w:t>
            </w:r>
            <w:r w:rsidR="008B654F">
              <w:rPr>
                <w:noProof/>
                <w:webHidden/>
              </w:rPr>
              <w:tab/>
            </w:r>
            <w:r w:rsidR="008B654F">
              <w:rPr>
                <w:noProof/>
                <w:webHidden/>
              </w:rPr>
              <w:fldChar w:fldCharType="begin"/>
            </w:r>
            <w:r w:rsidR="008B654F">
              <w:rPr>
                <w:noProof/>
                <w:webHidden/>
              </w:rPr>
              <w:instrText xml:space="preserve"> PAGEREF _Toc62134239 \h </w:instrText>
            </w:r>
            <w:r w:rsidR="008B654F">
              <w:rPr>
                <w:noProof/>
                <w:webHidden/>
              </w:rPr>
            </w:r>
            <w:r w:rsidR="008B654F">
              <w:rPr>
                <w:noProof/>
                <w:webHidden/>
              </w:rPr>
              <w:fldChar w:fldCharType="separate"/>
            </w:r>
            <w:r w:rsidR="008B654F">
              <w:rPr>
                <w:noProof/>
                <w:webHidden/>
              </w:rPr>
              <w:t>17</w:t>
            </w:r>
            <w:r w:rsidR="008B654F">
              <w:rPr>
                <w:noProof/>
                <w:webHidden/>
              </w:rPr>
              <w:fldChar w:fldCharType="end"/>
            </w:r>
          </w:hyperlink>
        </w:p>
        <w:p w14:paraId="37A39E28" w14:textId="17F78D48" w:rsidR="008B654F" w:rsidRDefault="00735368">
          <w:pPr>
            <w:pStyle w:val="TOC3"/>
            <w:tabs>
              <w:tab w:val="right" w:leader="dot" w:pos="8296"/>
            </w:tabs>
            <w:ind w:left="960"/>
            <w:rPr>
              <w:noProof/>
            </w:rPr>
          </w:pPr>
          <w:hyperlink w:anchor="_Toc62134240" w:history="1">
            <w:r w:rsidR="008B654F" w:rsidRPr="001F57A0">
              <w:rPr>
                <w:rStyle w:val="af"/>
                <w:noProof/>
              </w:rPr>
              <w:t>4.1.1 加速器总体设计</w:t>
            </w:r>
            <w:r w:rsidR="008B654F">
              <w:rPr>
                <w:noProof/>
                <w:webHidden/>
              </w:rPr>
              <w:tab/>
            </w:r>
            <w:r w:rsidR="008B654F">
              <w:rPr>
                <w:noProof/>
                <w:webHidden/>
              </w:rPr>
              <w:fldChar w:fldCharType="begin"/>
            </w:r>
            <w:r w:rsidR="008B654F">
              <w:rPr>
                <w:noProof/>
                <w:webHidden/>
              </w:rPr>
              <w:instrText xml:space="preserve"> PAGEREF _Toc62134240 \h </w:instrText>
            </w:r>
            <w:r w:rsidR="008B654F">
              <w:rPr>
                <w:noProof/>
                <w:webHidden/>
              </w:rPr>
            </w:r>
            <w:r w:rsidR="008B654F">
              <w:rPr>
                <w:noProof/>
                <w:webHidden/>
              </w:rPr>
              <w:fldChar w:fldCharType="separate"/>
            </w:r>
            <w:r w:rsidR="008B654F">
              <w:rPr>
                <w:noProof/>
                <w:webHidden/>
              </w:rPr>
              <w:t>17</w:t>
            </w:r>
            <w:r w:rsidR="008B654F">
              <w:rPr>
                <w:noProof/>
                <w:webHidden/>
              </w:rPr>
              <w:fldChar w:fldCharType="end"/>
            </w:r>
          </w:hyperlink>
        </w:p>
        <w:p w14:paraId="1AF72FE9" w14:textId="637167BA" w:rsidR="008B654F" w:rsidRDefault="00735368">
          <w:pPr>
            <w:pStyle w:val="TOC3"/>
            <w:tabs>
              <w:tab w:val="right" w:leader="dot" w:pos="8296"/>
            </w:tabs>
            <w:ind w:left="960"/>
            <w:rPr>
              <w:noProof/>
            </w:rPr>
          </w:pPr>
          <w:hyperlink w:anchor="_Toc62134241" w:history="1">
            <w:r w:rsidR="008B654F" w:rsidRPr="001F57A0">
              <w:rPr>
                <w:rStyle w:val="af"/>
                <w:noProof/>
              </w:rPr>
              <w:t>4.1.2 加速器模块功能介绍</w:t>
            </w:r>
            <w:r w:rsidR="008B654F">
              <w:rPr>
                <w:noProof/>
                <w:webHidden/>
              </w:rPr>
              <w:tab/>
            </w:r>
            <w:r w:rsidR="008B654F">
              <w:rPr>
                <w:noProof/>
                <w:webHidden/>
              </w:rPr>
              <w:fldChar w:fldCharType="begin"/>
            </w:r>
            <w:r w:rsidR="008B654F">
              <w:rPr>
                <w:noProof/>
                <w:webHidden/>
              </w:rPr>
              <w:instrText xml:space="preserve"> PAGEREF _Toc62134241 \h </w:instrText>
            </w:r>
            <w:r w:rsidR="008B654F">
              <w:rPr>
                <w:noProof/>
                <w:webHidden/>
              </w:rPr>
            </w:r>
            <w:r w:rsidR="008B654F">
              <w:rPr>
                <w:noProof/>
                <w:webHidden/>
              </w:rPr>
              <w:fldChar w:fldCharType="separate"/>
            </w:r>
            <w:r w:rsidR="008B654F">
              <w:rPr>
                <w:noProof/>
                <w:webHidden/>
              </w:rPr>
              <w:t>18</w:t>
            </w:r>
            <w:r w:rsidR="008B654F">
              <w:rPr>
                <w:noProof/>
                <w:webHidden/>
              </w:rPr>
              <w:fldChar w:fldCharType="end"/>
            </w:r>
          </w:hyperlink>
        </w:p>
        <w:p w14:paraId="17F5CD25" w14:textId="3AC1F7E3" w:rsidR="008B654F" w:rsidRDefault="00735368">
          <w:pPr>
            <w:pStyle w:val="TOC2"/>
            <w:tabs>
              <w:tab w:val="right" w:leader="dot" w:pos="8296"/>
            </w:tabs>
            <w:ind w:left="480"/>
            <w:rPr>
              <w:noProof/>
            </w:rPr>
          </w:pPr>
          <w:hyperlink w:anchor="_Toc62134242" w:history="1">
            <w:r w:rsidR="008B654F" w:rsidRPr="001F57A0">
              <w:rPr>
                <w:rStyle w:val="af"/>
                <w:noProof/>
              </w:rPr>
              <w:t>4.2 State Processing Unit(SPU)子模块</w:t>
            </w:r>
            <w:r w:rsidR="008B654F">
              <w:rPr>
                <w:noProof/>
                <w:webHidden/>
              </w:rPr>
              <w:tab/>
            </w:r>
            <w:r w:rsidR="008B654F">
              <w:rPr>
                <w:noProof/>
                <w:webHidden/>
              </w:rPr>
              <w:fldChar w:fldCharType="begin"/>
            </w:r>
            <w:r w:rsidR="008B654F">
              <w:rPr>
                <w:noProof/>
                <w:webHidden/>
              </w:rPr>
              <w:instrText xml:space="preserve"> PAGEREF _Toc62134242 \h </w:instrText>
            </w:r>
            <w:r w:rsidR="008B654F">
              <w:rPr>
                <w:noProof/>
                <w:webHidden/>
              </w:rPr>
            </w:r>
            <w:r w:rsidR="008B654F">
              <w:rPr>
                <w:noProof/>
                <w:webHidden/>
              </w:rPr>
              <w:fldChar w:fldCharType="separate"/>
            </w:r>
            <w:r w:rsidR="008B654F">
              <w:rPr>
                <w:noProof/>
                <w:webHidden/>
              </w:rPr>
              <w:t>19</w:t>
            </w:r>
            <w:r w:rsidR="008B654F">
              <w:rPr>
                <w:noProof/>
                <w:webHidden/>
              </w:rPr>
              <w:fldChar w:fldCharType="end"/>
            </w:r>
          </w:hyperlink>
        </w:p>
        <w:p w14:paraId="4BCBD391" w14:textId="29FD4A8E" w:rsidR="008B654F" w:rsidRDefault="00735368">
          <w:pPr>
            <w:pStyle w:val="TOC3"/>
            <w:tabs>
              <w:tab w:val="right" w:leader="dot" w:pos="8296"/>
            </w:tabs>
            <w:ind w:left="960"/>
            <w:rPr>
              <w:noProof/>
            </w:rPr>
          </w:pPr>
          <w:hyperlink w:anchor="_Toc62134243" w:history="1">
            <w:r w:rsidR="008B654F" w:rsidRPr="001F57A0">
              <w:rPr>
                <w:rStyle w:val="af"/>
                <w:noProof/>
              </w:rPr>
              <w:t>4.2.1 主状态机功能介绍</w:t>
            </w:r>
            <w:r w:rsidR="008B654F">
              <w:rPr>
                <w:noProof/>
                <w:webHidden/>
              </w:rPr>
              <w:tab/>
            </w:r>
            <w:r w:rsidR="008B654F">
              <w:rPr>
                <w:noProof/>
                <w:webHidden/>
              </w:rPr>
              <w:fldChar w:fldCharType="begin"/>
            </w:r>
            <w:r w:rsidR="008B654F">
              <w:rPr>
                <w:noProof/>
                <w:webHidden/>
              </w:rPr>
              <w:instrText xml:space="preserve"> PAGEREF _Toc62134243 \h </w:instrText>
            </w:r>
            <w:r w:rsidR="008B654F">
              <w:rPr>
                <w:noProof/>
                <w:webHidden/>
              </w:rPr>
            </w:r>
            <w:r w:rsidR="008B654F">
              <w:rPr>
                <w:noProof/>
                <w:webHidden/>
              </w:rPr>
              <w:fldChar w:fldCharType="separate"/>
            </w:r>
            <w:r w:rsidR="008B654F">
              <w:rPr>
                <w:noProof/>
                <w:webHidden/>
              </w:rPr>
              <w:t>19</w:t>
            </w:r>
            <w:r w:rsidR="008B654F">
              <w:rPr>
                <w:noProof/>
                <w:webHidden/>
              </w:rPr>
              <w:fldChar w:fldCharType="end"/>
            </w:r>
          </w:hyperlink>
        </w:p>
        <w:p w14:paraId="65803452" w14:textId="28E9E871" w:rsidR="008B654F" w:rsidRDefault="00735368">
          <w:pPr>
            <w:pStyle w:val="TOC3"/>
            <w:tabs>
              <w:tab w:val="right" w:leader="dot" w:pos="8296"/>
            </w:tabs>
            <w:ind w:left="960"/>
            <w:rPr>
              <w:noProof/>
            </w:rPr>
          </w:pPr>
          <w:hyperlink w:anchor="_Toc62134244" w:history="1">
            <w:r w:rsidR="008B654F" w:rsidRPr="001F57A0">
              <w:rPr>
                <w:rStyle w:val="af"/>
                <w:noProof/>
              </w:rPr>
              <w:t>4.2.2 计算状态机功能介绍</w:t>
            </w:r>
            <w:r w:rsidR="008B654F">
              <w:rPr>
                <w:noProof/>
                <w:webHidden/>
              </w:rPr>
              <w:tab/>
            </w:r>
            <w:r w:rsidR="008B654F">
              <w:rPr>
                <w:noProof/>
                <w:webHidden/>
              </w:rPr>
              <w:fldChar w:fldCharType="begin"/>
            </w:r>
            <w:r w:rsidR="008B654F">
              <w:rPr>
                <w:noProof/>
                <w:webHidden/>
              </w:rPr>
              <w:instrText xml:space="preserve"> PAGEREF _Toc62134244 \h </w:instrText>
            </w:r>
            <w:r w:rsidR="008B654F">
              <w:rPr>
                <w:noProof/>
                <w:webHidden/>
              </w:rPr>
            </w:r>
            <w:r w:rsidR="008B654F">
              <w:rPr>
                <w:noProof/>
                <w:webHidden/>
              </w:rPr>
              <w:fldChar w:fldCharType="separate"/>
            </w:r>
            <w:r w:rsidR="008B654F">
              <w:rPr>
                <w:noProof/>
                <w:webHidden/>
              </w:rPr>
              <w:t>20</w:t>
            </w:r>
            <w:r w:rsidR="008B654F">
              <w:rPr>
                <w:noProof/>
                <w:webHidden/>
              </w:rPr>
              <w:fldChar w:fldCharType="end"/>
            </w:r>
          </w:hyperlink>
        </w:p>
        <w:p w14:paraId="0264150B" w14:textId="7C100475" w:rsidR="008B654F" w:rsidRDefault="00735368">
          <w:pPr>
            <w:pStyle w:val="TOC3"/>
            <w:tabs>
              <w:tab w:val="right" w:leader="dot" w:pos="8296"/>
            </w:tabs>
            <w:ind w:left="960"/>
            <w:rPr>
              <w:noProof/>
            </w:rPr>
          </w:pPr>
          <w:hyperlink w:anchor="_Toc62134245" w:history="1">
            <w:r w:rsidR="008B654F" w:rsidRPr="001F57A0">
              <w:rPr>
                <w:rStyle w:val="af"/>
                <w:noProof/>
              </w:rPr>
              <w:t>4.2.3 SPU主要输入输出接口</w:t>
            </w:r>
            <w:r w:rsidR="008B654F">
              <w:rPr>
                <w:noProof/>
                <w:webHidden/>
              </w:rPr>
              <w:tab/>
            </w:r>
            <w:r w:rsidR="008B654F">
              <w:rPr>
                <w:noProof/>
                <w:webHidden/>
              </w:rPr>
              <w:fldChar w:fldCharType="begin"/>
            </w:r>
            <w:r w:rsidR="008B654F">
              <w:rPr>
                <w:noProof/>
                <w:webHidden/>
              </w:rPr>
              <w:instrText xml:space="preserve"> PAGEREF _Toc62134245 \h </w:instrText>
            </w:r>
            <w:r w:rsidR="008B654F">
              <w:rPr>
                <w:noProof/>
                <w:webHidden/>
              </w:rPr>
            </w:r>
            <w:r w:rsidR="008B654F">
              <w:rPr>
                <w:noProof/>
                <w:webHidden/>
              </w:rPr>
              <w:fldChar w:fldCharType="separate"/>
            </w:r>
            <w:r w:rsidR="008B654F">
              <w:rPr>
                <w:noProof/>
                <w:webHidden/>
              </w:rPr>
              <w:t>21</w:t>
            </w:r>
            <w:r w:rsidR="008B654F">
              <w:rPr>
                <w:noProof/>
                <w:webHidden/>
              </w:rPr>
              <w:fldChar w:fldCharType="end"/>
            </w:r>
          </w:hyperlink>
        </w:p>
        <w:p w14:paraId="54880603" w14:textId="7B57D5DC" w:rsidR="008B654F" w:rsidRDefault="00735368">
          <w:pPr>
            <w:pStyle w:val="TOC2"/>
            <w:tabs>
              <w:tab w:val="right" w:leader="dot" w:pos="8296"/>
            </w:tabs>
            <w:ind w:left="480"/>
            <w:rPr>
              <w:noProof/>
            </w:rPr>
          </w:pPr>
          <w:hyperlink w:anchor="_Toc62134246" w:history="1">
            <w:r w:rsidR="008B654F" w:rsidRPr="001F57A0">
              <w:rPr>
                <w:rStyle w:val="af"/>
                <w:noProof/>
              </w:rPr>
              <w:t>4.3 MemoryController子模块</w:t>
            </w:r>
            <w:r w:rsidR="008B654F">
              <w:rPr>
                <w:noProof/>
                <w:webHidden/>
              </w:rPr>
              <w:tab/>
            </w:r>
            <w:r w:rsidR="008B654F">
              <w:rPr>
                <w:noProof/>
                <w:webHidden/>
              </w:rPr>
              <w:fldChar w:fldCharType="begin"/>
            </w:r>
            <w:r w:rsidR="008B654F">
              <w:rPr>
                <w:noProof/>
                <w:webHidden/>
              </w:rPr>
              <w:instrText xml:space="preserve"> PAGEREF _Toc62134246 \h </w:instrText>
            </w:r>
            <w:r w:rsidR="008B654F">
              <w:rPr>
                <w:noProof/>
                <w:webHidden/>
              </w:rPr>
            </w:r>
            <w:r w:rsidR="008B654F">
              <w:rPr>
                <w:noProof/>
                <w:webHidden/>
              </w:rPr>
              <w:fldChar w:fldCharType="separate"/>
            </w:r>
            <w:r w:rsidR="008B654F">
              <w:rPr>
                <w:noProof/>
                <w:webHidden/>
              </w:rPr>
              <w:t>22</w:t>
            </w:r>
            <w:r w:rsidR="008B654F">
              <w:rPr>
                <w:noProof/>
                <w:webHidden/>
              </w:rPr>
              <w:fldChar w:fldCharType="end"/>
            </w:r>
          </w:hyperlink>
        </w:p>
        <w:p w14:paraId="015B71B8" w14:textId="468D41BC" w:rsidR="008B654F" w:rsidRDefault="00735368">
          <w:pPr>
            <w:pStyle w:val="TOC3"/>
            <w:tabs>
              <w:tab w:val="right" w:leader="dot" w:pos="8296"/>
            </w:tabs>
            <w:ind w:left="960"/>
            <w:rPr>
              <w:noProof/>
            </w:rPr>
          </w:pPr>
          <w:hyperlink w:anchor="_Toc62134247" w:history="1">
            <w:r w:rsidR="008B654F" w:rsidRPr="001F57A0">
              <w:rPr>
                <w:rStyle w:val="af"/>
                <w:noProof/>
              </w:rPr>
              <w:t>4.3.1 MemoryController功能介绍</w:t>
            </w:r>
            <w:r w:rsidR="008B654F">
              <w:rPr>
                <w:noProof/>
                <w:webHidden/>
              </w:rPr>
              <w:tab/>
            </w:r>
            <w:r w:rsidR="008B654F">
              <w:rPr>
                <w:noProof/>
                <w:webHidden/>
              </w:rPr>
              <w:fldChar w:fldCharType="begin"/>
            </w:r>
            <w:r w:rsidR="008B654F">
              <w:rPr>
                <w:noProof/>
                <w:webHidden/>
              </w:rPr>
              <w:instrText xml:space="preserve"> PAGEREF _Toc62134247 \h </w:instrText>
            </w:r>
            <w:r w:rsidR="008B654F">
              <w:rPr>
                <w:noProof/>
                <w:webHidden/>
              </w:rPr>
            </w:r>
            <w:r w:rsidR="008B654F">
              <w:rPr>
                <w:noProof/>
                <w:webHidden/>
              </w:rPr>
              <w:fldChar w:fldCharType="separate"/>
            </w:r>
            <w:r w:rsidR="008B654F">
              <w:rPr>
                <w:noProof/>
                <w:webHidden/>
              </w:rPr>
              <w:t>22</w:t>
            </w:r>
            <w:r w:rsidR="008B654F">
              <w:rPr>
                <w:noProof/>
                <w:webHidden/>
              </w:rPr>
              <w:fldChar w:fldCharType="end"/>
            </w:r>
          </w:hyperlink>
        </w:p>
        <w:p w14:paraId="2C26550B" w14:textId="6520CB5D" w:rsidR="008B654F" w:rsidRDefault="00735368">
          <w:pPr>
            <w:pStyle w:val="TOC3"/>
            <w:tabs>
              <w:tab w:val="right" w:leader="dot" w:pos="8296"/>
            </w:tabs>
            <w:ind w:left="960"/>
            <w:rPr>
              <w:noProof/>
            </w:rPr>
          </w:pPr>
          <w:hyperlink w:anchor="_Toc62134248" w:history="1">
            <w:r w:rsidR="008B654F" w:rsidRPr="001F57A0">
              <w:rPr>
                <w:rStyle w:val="af"/>
                <w:noProof/>
              </w:rPr>
              <w:t>4.3.2 MemoryController主要输入输出接口</w:t>
            </w:r>
            <w:r w:rsidR="008B654F">
              <w:rPr>
                <w:noProof/>
                <w:webHidden/>
              </w:rPr>
              <w:tab/>
            </w:r>
            <w:r w:rsidR="008B654F">
              <w:rPr>
                <w:noProof/>
                <w:webHidden/>
              </w:rPr>
              <w:fldChar w:fldCharType="begin"/>
            </w:r>
            <w:r w:rsidR="008B654F">
              <w:rPr>
                <w:noProof/>
                <w:webHidden/>
              </w:rPr>
              <w:instrText xml:space="preserve"> PAGEREF _Toc62134248 \h </w:instrText>
            </w:r>
            <w:r w:rsidR="008B654F">
              <w:rPr>
                <w:noProof/>
                <w:webHidden/>
              </w:rPr>
            </w:r>
            <w:r w:rsidR="008B654F">
              <w:rPr>
                <w:noProof/>
                <w:webHidden/>
              </w:rPr>
              <w:fldChar w:fldCharType="separate"/>
            </w:r>
            <w:r w:rsidR="008B654F">
              <w:rPr>
                <w:noProof/>
                <w:webHidden/>
              </w:rPr>
              <w:t>23</w:t>
            </w:r>
            <w:r w:rsidR="008B654F">
              <w:rPr>
                <w:noProof/>
                <w:webHidden/>
              </w:rPr>
              <w:fldChar w:fldCharType="end"/>
            </w:r>
          </w:hyperlink>
        </w:p>
        <w:p w14:paraId="55995F7D" w14:textId="22E3B741" w:rsidR="008B654F" w:rsidRDefault="00735368">
          <w:pPr>
            <w:pStyle w:val="TOC2"/>
            <w:tabs>
              <w:tab w:val="right" w:leader="dot" w:pos="8296"/>
            </w:tabs>
            <w:ind w:left="480"/>
            <w:rPr>
              <w:noProof/>
            </w:rPr>
          </w:pPr>
          <w:hyperlink w:anchor="_Toc62134249" w:history="1">
            <w:r w:rsidR="008B654F" w:rsidRPr="001F57A0">
              <w:rPr>
                <w:rStyle w:val="af"/>
                <w:noProof/>
              </w:rPr>
              <w:t>4.4 WeightBuffer子模块</w:t>
            </w:r>
            <w:r w:rsidR="008B654F">
              <w:rPr>
                <w:noProof/>
                <w:webHidden/>
              </w:rPr>
              <w:tab/>
            </w:r>
            <w:r w:rsidR="008B654F">
              <w:rPr>
                <w:noProof/>
                <w:webHidden/>
              </w:rPr>
              <w:fldChar w:fldCharType="begin"/>
            </w:r>
            <w:r w:rsidR="008B654F">
              <w:rPr>
                <w:noProof/>
                <w:webHidden/>
              </w:rPr>
              <w:instrText xml:space="preserve"> PAGEREF _Toc62134249 \h </w:instrText>
            </w:r>
            <w:r w:rsidR="008B654F">
              <w:rPr>
                <w:noProof/>
                <w:webHidden/>
              </w:rPr>
            </w:r>
            <w:r w:rsidR="008B654F">
              <w:rPr>
                <w:noProof/>
                <w:webHidden/>
              </w:rPr>
              <w:fldChar w:fldCharType="separate"/>
            </w:r>
            <w:r w:rsidR="008B654F">
              <w:rPr>
                <w:noProof/>
                <w:webHidden/>
              </w:rPr>
              <w:t>25</w:t>
            </w:r>
            <w:r w:rsidR="008B654F">
              <w:rPr>
                <w:noProof/>
                <w:webHidden/>
              </w:rPr>
              <w:fldChar w:fldCharType="end"/>
            </w:r>
          </w:hyperlink>
        </w:p>
        <w:p w14:paraId="77F1113E" w14:textId="2047CC49" w:rsidR="008B654F" w:rsidRDefault="00735368">
          <w:pPr>
            <w:pStyle w:val="TOC3"/>
            <w:tabs>
              <w:tab w:val="right" w:leader="dot" w:pos="8296"/>
            </w:tabs>
            <w:ind w:left="960"/>
            <w:rPr>
              <w:noProof/>
            </w:rPr>
          </w:pPr>
          <w:hyperlink w:anchor="_Toc62134250" w:history="1">
            <w:r w:rsidR="008B654F" w:rsidRPr="001F57A0">
              <w:rPr>
                <w:rStyle w:val="af"/>
                <w:noProof/>
              </w:rPr>
              <w:t>4.4.1 WeightBuffer功能介绍</w:t>
            </w:r>
            <w:r w:rsidR="008B654F">
              <w:rPr>
                <w:noProof/>
                <w:webHidden/>
              </w:rPr>
              <w:tab/>
            </w:r>
            <w:r w:rsidR="008B654F">
              <w:rPr>
                <w:noProof/>
                <w:webHidden/>
              </w:rPr>
              <w:fldChar w:fldCharType="begin"/>
            </w:r>
            <w:r w:rsidR="008B654F">
              <w:rPr>
                <w:noProof/>
                <w:webHidden/>
              </w:rPr>
              <w:instrText xml:space="preserve"> PAGEREF _Toc62134250 \h </w:instrText>
            </w:r>
            <w:r w:rsidR="008B654F">
              <w:rPr>
                <w:noProof/>
                <w:webHidden/>
              </w:rPr>
            </w:r>
            <w:r w:rsidR="008B654F">
              <w:rPr>
                <w:noProof/>
                <w:webHidden/>
              </w:rPr>
              <w:fldChar w:fldCharType="separate"/>
            </w:r>
            <w:r w:rsidR="008B654F">
              <w:rPr>
                <w:noProof/>
                <w:webHidden/>
              </w:rPr>
              <w:t>25</w:t>
            </w:r>
            <w:r w:rsidR="008B654F">
              <w:rPr>
                <w:noProof/>
                <w:webHidden/>
              </w:rPr>
              <w:fldChar w:fldCharType="end"/>
            </w:r>
          </w:hyperlink>
        </w:p>
        <w:p w14:paraId="762F5CF9" w14:textId="195BAA2C" w:rsidR="008B654F" w:rsidRDefault="00735368">
          <w:pPr>
            <w:pStyle w:val="TOC3"/>
            <w:tabs>
              <w:tab w:val="right" w:leader="dot" w:pos="8296"/>
            </w:tabs>
            <w:ind w:left="960"/>
            <w:rPr>
              <w:noProof/>
            </w:rPr>
          </w:pPr>
          <w:hyperlink w:anchor="_Toc62134251" w:history="1">
            <w:r w:rsidR="008B654F" w:rsidRPr="001F57A0">
              <w:rPr>
                <w:rStyle w:val="af"/>
                <w:noProof/>
              </w:rPr>
              <w:t>4.4.2 WeightBuffer主要输入输出接口</w:t>
            </w:r>
            <w:r w:rsidR="008B654F">
              <w:rPr>
                <w:noProof/>
                <w:webHidden/>
              </w:rPr>
              <w:tab/>
            </w:r>
            <w:r w:rsidR="008B654F">
              <w:rPr>
                <w:noProof/>
                <w:webHidden/>
              </w:rPr>
              <w:fldChar w:fldCharType="begin"/>
            </w:r>
            <w:r w:rsidR="008B654F">
              <w:rPr>
                <w:noProof/>
                <w:webHidden/>
              </w:rPr>
              <w:instrText xml:space="preserve"> PAGEREF _Toc62134251 \h </w:instrText>
            </w:r>
            <w:r w:rsidR="008B654F">
              <w:rPr>
                <w:noProof/>
                <w:webHidden/>
              </w:rPr>
            </w:r>
            <w:r w:rsidR="008B654F">
              <w:rPr>
                <w:noProof/>
                <w:webHidden/>
              </w:rPr>
              <w:fldChar w:fldCharType="separate"/>
            </w:r>
            <w:r w:rsidR="008B654F">
              <w:rPr>
                <w:noProof/>
                <w:webHidden/>
              </w:rPr>
              <w:t>25</w:t>
            </w:r>
            <w:r w:rsidR="008B654F">
              <w:rPr>
                <w:noProof/>
                <w:webHidden/>
              </w:rPr>
              <w:fldChar w:fldCharType="end"/>
            </w:r>
          </w:hyperlink>
        </w:p>
        <w:p w14:paraId="120EBA91" w14:textId="161054D1" w:rsidR="008B654F" w:rsidRDefault="00735368">
          <w:pPr>
            <w:pStyle w:val="TOC2"/>
            <w:tabs>
              <w:tab w:val="right" w:leader="dot" w:pos="8296"/>
            </w:tabs>
            <w:ind w:left="480"/>
            <w:rPr>
              <w:noProof/>
            </w:rPr>
          </w:pPr>
          <w:hyperlink w:anchor="_Toc62134252" w:history="1">
            <w:r w:rsidR="008B654F" w:rsidRPr="001F57A0">
              <w:rPr>
                <w:rStyle w:val="af"/>
                <w:noProof/>
              </w:rPr>
              <w:t>4.5 InOutBuffer子模块</w:t>
            </w:r>
            <w:r w:rsidR="008B654F">
              <w:rPr>
                <w:noProof/>
                <w:webHidden/>
              </w:rPr>
              <w:tab/>
            </w:r>
            <w:r w:rsidR="008B654F">
              <w:rPr>
                <w:noProof/>
                <w:webHidden/>
              </w:rPr>
              <w:fldChar w:fldCharType="begin"/>
            </w:r>
            <w:r w:rsidR="008B654F">
              <w:rPr>
                <w:noProof/>
                <w:webHidden/>
              </w:rPr>
              <w:instrText xml:space="preserve"> PAGEREF _Toc62134252 \h </w:instrText>
            </w:r>
            <w:r w:rsidR="008B654F">
              <w:rPr>
                <w:noProof/>
                <w:webHidden/>
              </w:rPr>
            </w:r>
            <w:r w:rsidR="008B654F">
              <w:rPr>
                <w:noProof/>
                <w:webHidden/>
              </w:rPr>
              <w:fldChar w:fldCharType="separate"/>
            </w:r>
            <w:r w:rsidR="008B654F">
              <w:rPr>
                <w:noProof/>
                <w:webHidden/>
              </w:rPr>
              <w:t>26</w:t>
            </w:r>
            <w:r w:rsidR="008B654F">
              <w:rPr>
                <w:noProof/>
                <w:webHidden/>
              </w:rPr>
              <w:fldChar w:fldCharType="end"/>
            </w:r>
          </w:hyperlink>
        </w:p>
        <w:p w14:paraId="5A17F4C3" w14:textId="747C56B9" w:rsidR="008B654F" w:rsidRDefault="00735368">
          <w:pPr>
            <w:pStyle w:val="TOC3"/>
            <w:tabs>
              <w:tab w:val="right" w:leader="dot" w:pos="8296"/>
            </w:tabs>
            <w:ind w:left="960"/>
            <w:rPr>
              <w:noProof/>
            </w:rPr>
          </w:pPr>
          <w:hyperlink w:anchor="_Toc62134253" w:history="1">
            <w:r w:rsidR="008B654F" w:rsidRPr="001F57A0">
              <w:rPr>
                <w:rStyle w:val="af"/>
                <w:noProof/>
              </w:rPr>
              <w:t>4.5.1 InOut_Buffer功能介绍</w:t>
            </w:r>
            <w:r w:rsidR="008B654F">
              <w:rPr>
                <w:noProof/>
                <w:webHidden/>
              </w:rPr>
              <w:tab/>
            </w:r>
            <w:r w:rsidR="008B654F">
              <w:rPr>
                <w:noProof/>
                <w:webHidden/>
              </w:rPr>
              <w:fldChar w:fldCharType="begin"/>
            </w:r>
            <w:r w:rsidR="008B654F">
              <w:rPr>
                <w:noProof/>
                <w:webHidden/>
              </w:rPr>
              <w:instrText xml:space="preserve"> PAGEREF _Toc62134253 \h </w:instrText>
            </w:r>
            <w:r w:rsidR="008B654F">
              <w:rPr>
                <w:noProof/>
                <w:webHidden/>
              </w:rPr>
            </w:r>
            <w:r w:rsidR="008B654F">
              <w:rPr>
                <w:noProof/>
                <w:webHidden/>
              </w:rPr>
              <w:fldChar w:fldCharType="separate"/>
            </w:r>
            <w:r w:rsidR="008B654F">
              <w:rPr>
                <w:noProof/>
                <w:webHidden/>
              </w:rPr>
              <w:t>26</w:t>
            </w:r>
            <w:r w:rsidR="008B654F">
              <w:rPr>
                <w:noProof/>
                <w:webHidden/>
              </w:rPr>
              <w:fldChar w:fldCharType="end"/>
            </w:r>
          </w:hyperlink>
        </w:p>
        <w:p w14:paraId="6415BD7F" w14:textId="76ECF29D" w:rsidR="008B654F" w:rsidRDefault="00735368">
          <w:pPr>
            <w:pStyle w:val="TOC3"/>
            <w:tabs>
              <w:tab w:val="right" w:leader="dot" w:pos="8296"/>
            </w:tabs>
            <w:ind w:left="960"/>
            <w:rPr>
              <w:noProof/>
            </w:rPr>
          </w:pPr>
          <w:hyperlink w:anchor="_Toc62134254" w:history="1">
            <w:r w:rsidR="008B654F" w:rsidRPr="001F57A0">
              <w:rPr>
                <w:rStyle w:val="af"/>
                <w:noProof/>
              </w:rPr>
              <w:t>4.5.2 InOut_Buffer主要输入输出接口</w:t>
            </w:r>
            <w:r w:rsidR="008B654F">
              <w:rPr>
                <w:noProof/>
                <w:webHidden/>
              </w:rPr>
              <w:tab/>
            </w:r>
            <w:r w:rsidR="008B654F">
              <w:rPr>
                <w:noProof/>
                <w:webHidden/>
              </w:rPr>
              <w:fldChar w:fldCharType="begin"/>
            </w:r>
            <w:r w:rsidR="008B654F">
              <w:rPr>
                <w:noProof/>
                <w:webHidden/>
              </w:rPr>
              <w:instrText xml:space="preserve"> PAGEREF _Toc62134254 \h </w:instrText>
            </w:r>
            <w:r w:rsidR="008B654F">
              <w:rPr>
                <w:noProof/>
                <w:webHidden/>
              </w:rPr>
            </w:r>
            <w:r w:rsidR="008B654F">
              <w:rPr>
                <w:noProof/>
                <w:webHidden/>
              </w:rPr>
              <w:fldChar w:fldCharType="separate"/>
            </w:r>
            <w:r w:rsidR="008B654F">
              <w:rPr>
                <w:noProof/>
                <w:webHidden/>
              </w:rPr>
              <w:t>29</w:t>
            </w:r>
            <w:r w:rsidR="008B654F">
              <w:rPr>
                <w:noProof/>
                <w:webHidden/>
              </w:rPr>
              <w:fldChar w:fldCharType="end"/>
            </w:r>
          </w:hyperlink>
        </w:p>
        <w:p w14:paraId="3113971E" w14:textId="09A10F12" w:rsidR="008B654F" w:rsidRDefault="00735368">
          <w:pPr>
            <w:pStyle w:val="TOC2"/>
            <w:tabs>
              <w:tab w:val="right" w:leader="dot" w:pos="8296"/>
            </w:tabs>
            <w:ind w:left="480"/>
            <w:rPr>
              <w:noProof/>
            </w:rPr>
          </w:pPr>
          <w:hyperlink w:anchor="_Toc62134255" w:history="1">
            <w:r w:rsidR="008B654F" w:rsidRPr="001F57A0">
              <w:rPr>
                <w:rStyle w:val="af"/>
                <w:noProof/>
              </w:rPr>
              <w:t>4.6 Input_Regfile子模块</w:t>
            </w:r>
            <w:r w:rsidR="008B654F">
              <w:rPr>
                <w:noProof/>
                <w:webHidden/>
              </w:rPr>
              <w:tab/>
            </w:r>
            <w:r w:rsidR="008B654F">
              <w:rPr>
                <w:noProof/>
                <w:webHidden/>
              </w:rPr>
              <w:fldChar w:fldCharType="begin"/>
            </w:r>
            <w:r w:rsidR="008B654F">
              <w:rPr>
                <w:noProof/>
                <w:webHidden/>
              </w:rPr>
              <w:instrText xml:space="preserve"> PAGEREF _Toc62134255 \h </w:instrText>
            </w:r>
            <w:r w:rsidR="008B654F">
              <w:rPr>
                <w:noProof/>
                <w:webHidden/>
              </w:rPr>
            </w:r>
            <w:r w:rsidR="008B654F">
              <w:rPr>
                <w:noProof/>
                <w:webHidden/>
              </w:rPr>
              <w:fldChar w:fldCharType="separate"/>
            </w:r>
            <w:r w:rsidR="008B654F">
              <w:rPr>
                <w:noProof/>
                <w:webHidden/>
              </w:rPr>
              <w:t>30</w:t>
            </w:r>
            <w:r w:rsidR="008B654F">
              <w:rPr>
                <w:noProof/>
                <w:webHidden/>
              </w:rPr>
              <w:fldChar w:fldCharType="end"/>
            </w:r>
          </w:hyperlink>
        </w:p>
        <w:p w14:paraId="5799158A" w14:textId="7FD47298" w:rsidR="008B654F" w:rsidRDefault="00735368">
          <w:pPr>
            <w:pStyle w:val="TOC3"/>
            <w:tabs>
              <w:tab w:val="right" w:leader="dot" w:pos="8296"/>
            </w:tabs>
            <w:ind w:left="960"/>
            <w:rPr>
              <w:noProof/>
            </w:rPr>
          </w:pPr>
          <w:hyperlink w:anchor="_Toc62134256" w:history="1">
            <w:r w:rsidR="008B654F" w:rsidRPr="001F57A0">
              <w:rPr>
                <w:rStyle w:val="af"/>
                <w:noProof/>
              </w:rPr>
              <w:t>4.6.1 Input_Regfile介绍</w:t>
            </w:r>
            <w:r w:rsidR="008B654F">
              <w:rPr>
                <w:noProof/>
                <w:webHidden/>
              </w:rPr>
              <w:tab/>
            </w:r>
            <w:r w:rsidR="008B654F">
              <w:rPr>
                <w:noProof/>
                <w:webHidden/>
              </w:rPr>
              <w:fldChar w:fldCharType="begin"/>
            </w:r>
            <w:r w:rsidR="008B654F">
              <w:rPr>
                <w:noProof/>
                <w:webHidden/>
              </w:rPr>
              <w:instrText xml:space="preserve"> PAGEREF _Toc62134256 \h </w:instrText>
            </w:r>
            <w:r w:rsidR="008B654F">
              <w:rPr>
                <w:noProof/>
                <w:webHidden/>
              </w:rPr>
            </w:r>
            <w:r w:rsidR="008B654F">
              <w:rPr>
                <w:noProof/>
                <w:webHidden/>
              </w:rPr>
              <w:fldChar w:fldCharType="separate"/>
            </w:r>
            <w:r w:rsidR="008B654F">
              <w:rPr>
                <w:noProof/>
                <w:webHidden/>
              </w:rPr>
              <w:t>30</w:t>
            </w:r>
            <w:r w:rsidR="008B654F">
              <w:rPr>
                <w:noProof/>
                <w:webHidden/>
              </w:rPr>
              <w:fldChar w:fldCharType="end"/>
            </w:r>
          </w:hyperlink>
        </w:p>
        <w:p w14:paraId="26DC3F74" w14:textId="61095F5D" w:rsidR="008B654F" w:rsidRDefault="00735368">
          <w:pPr>
            <w:pStyle w:val="TOC3"/>
            <w:tabs>
              <w:tab w:val="right" w:leader="dot" w:pos="8296"/>
            </w:tabs>
            <w:ind w:left="960"/>
            <w:rPr>
              <w:noProof/>
            </w:rPr>
          </w:pPr>
          <w:hyperlink w:anchor="_Toc62134257" w:history="1">
            <w:r w:rsidR="008B654F" w:rsidRPr="001F57A0">
              <w:rPr>
                <w:rStyle w:val="af"/>
                <w:noProof/>
              </w:rPr>
              <w:t>4.6.2 Input_Regfile主要输入输出接口</w:t>
            </w:r>
            <w:r w:rsidR="008B654F">
              <w:rPr>
                <w:noProof/>
                <w:webHidden/>
              </w:rPr>
              <w:tab/>
            </w:r>
            <w:r w:rsidR="008B654F">
              <w:rPr>
                <w:noProof/>
                <w:webHidden/>
              </w:rPr>
              <w:fldChar w:fldCharType="begin"/>
            </w:r>
            <w:r w:rsidR="008B654F">
              <w:rPr>
                <w:noProof/>
                <w:webHidden/>
              </w:rPr>
              <w:instrText xml:space="preserve"> PAGEREF _Toc62134257 \h </w:instrText>
            </w:r>
            <w:r w:rsidR="008B654F">
              <w:rPr>
                <w:noProof/>
                <w:webHidden/>
              </w:rPr>
            </w:r>
            <w:r w:rsidR="008B654F">
              <w:rPr>
                <w:noProof/>
                <w:webHidden/>
              </w:rPr>
              <w:fldChar w:fldCharType="separate"/>
            </w:r>
            <w:r w:rsidR="008B654F">
              <w:rPr>
                <w:noProof/>
                <w:webHidden/>
              </w:rPr>
              <w:t>32</w:t>
            </w:r>
            <w:r w:rsidR="008B654F">
              <w:rPr>
                <w:noProof/>
                <w:webHidden/>
              </w:rPr>
              <w:fldChar w:fldCharType="end"/>
            </w:r>
          </w:hyperlink>
        </w:p>
        <w:p w14:paraId="6A7B0354" w14:textId="3D05ED53" w:rsidR="008B654F" w:rsidRDefault="00735368">
          <w:pPr>
            <w:pStyle w:val="TOC2"/>
            <w:tabs>
              <w:tab w:val="right" w:leader="dot" w:pos="8296"/>
            </w:tabs>
            <w:ind w:left="480"/>
            <w:rPr>
              <w:noProof/>
            </w:rPr>
          </w:pPr>
          <w:hyperlink w:anchor="_Toc62134258" w:history="1">
            <w:r w:rsidR="008B654F" w:rsidRPr="001F57A0">
              <w:rPr>
                <w:rStyle w:val="af"/>
                <w:noProof/>
              </w:rPr>
              <w:t>4.7 PE_array子模块</w:t>
            </w:r>
            <w:r w:rsidR="008B654F">
              <w:rPr>
                <w:noProof/>
                <w:webHidden/>
              </w:rPr>
              <w:tab/>
            </w:r>
            <w:r w:rsidR="008B654F">
              <w:rPr>
                <w:noProof/>
                <w:webHidden/>
              </w:rPr>
              <w:fldChar w:fldCharType="begin"/>
            </w:r>
            <w:r w:rsidR="008B654F">
              <w:rPr>
                <w:noProof/>
                <w:webHidden/>
              </w:rPr>
              <w:instrText xml:space="preserve"> PAGEREF _Toc62134258 \h </w:instrText>
            </w:r>
            <w:r w:rsidR="008B654F">
              <w:rPr>
                <w:noProof/>
                <w:webHidden/>
              </w:rPr>
            </w:r>
            <w:r w:rsidR="008B654F">
              <w:rPr>
                <w:noProof/>
                <w:webHidden/>
              </w:rPr>
              <w:fldChar w:fldCharType="separate"/>
            </w:r>
            <w:r w:rsidR="008B654F">
              <w:rPr>
                <w:noProof/>
                <w:webHidden/>
              </w:rPr>
              <w:t>33</w:t>
            </w:r>
            <w:r w:rsidR="008B654F">
              <w:rPr>
                <w:noProof/>
                <w:webHidden/>
              </w:rPr>
              <w:fldChar w:fldCharType="end"/>
            </w:r>
          </w:hyperlink>
        </w:p>
        <w:p w14:paraId="0C3BA495" w14:textId="58A59B59" w:rsidR="008B654F" w:rsidRDefault="00735368">
          <w:pPr>
            <w:pStyle w:val="TOC3"/>
            <w:tabs>
              <w:tab w:val="right" w:leader="dot" w:pos="8296"/>
            </w:tabs>
            <w:ind w:left="960"/>
            <w:rPr>
              <w:noProof/>
            </w:rPr>
          </w:pPr>
          <w:hyperlink w:anchor="_Toc62134259" w:history="1">
            <w:r w:rsidR="008B654F" w:rsidRPr="001F57A0">
              <w:rPr>
                <w:rStyle w:val="af"/>
                <w:noProof/>
              </w:rPr>
              <w:t>4.7.1 PE_array功能介绍</w:t>
            </w:r>
            <w:r w:rsidR="008B654F">
              <w:rPr>
                <w:noProof/>
                <w:webHidden/>
              </w:rPr>
              <w:tab/>
            </w:r>
            <w:r w:rsidR="008B654F">
              <w:rPr>
                <w:noProof/>
                <w:webHidden/>
              </w:rPr>
              <w:fldChar w:fldCharType="begin"/>
            </w:r>
            <w:r w:rsidR="008B654F">
              <w:rPr>
                <w:noProof/>
                <w:webHidden/>
              </w:rPr>
              <w:instrText xml:space="preserve"> PAGEREF _Toc62134259 \h </w:instrText>
            </w:r>
            <w:r w:rsidR="008B654F">
              <w:rPr>
                <w:noProof/>
                <w:webHidden/>
              </w:rPr>
            </w:r>
            <w:r w:rsidR="008B654F">
              <w:rPr>
                <w:noProof/>
                <w:webHidden/>
              </w:rPr>
              <w:fldChar w:fldCharType="separate"/>
            </w:r>
            <w:r w:rsidR="008B654F">
              <w:rPr>
                <w:noProof/>
                <w:webHidden/>
              </w:rPr>
              <w:t>33</w:t>
            </w:r>
            <w:r w:rsidR="008B654F">
              <w:rPr>
                <w:noProof/>
                <w:webHidden/>
              </w:rPr>
              <w:fldChar w:fldCharType="end"/>
            </w:r>
          </w:hyperlink>
        </w:p>
        <w:p w14:paraId="67258D4B" w14:textId="121E3BD1" w:rsidR="008B654F" w:rsidRDefault="00735368">
          <w:pPr>
            <w:pStyle w:val="TOC3"/>
            <w:tabs>
              <w:tab w:val="right" w:leader="dot" w:pos="8296"/>
            </w:tabs>
            <w:ind w:left="960"/>
            <w:rPr>
              <w:noProof/>
            </w:rPr>
          </w:pPr>
          <w:hyperlink w:anchor="_Toc62134260" w:history="1">
            <w:r w:rsidR="008B654F" w:rsidRPr="001F57A0">
              <w:rPr>
                <w:rStyle w:val="af"/>
                <w:noProof/>
              </w:rPr>
              <w:t>4.7.2 PE_array主要输入输出接口</w:t>
            </w:r>
            <w:r w:rsidR="008B654F">
              <w:rPr>
                <w:noProof/>
                <w:webHidden/>
              </w:rPr>
              <w:tab/>
            </w:r>
            <w:r w:rsidR="008B654F">
              <w:rPr>
                <w:noProof/>
                <w:webHidden/>
              </w:rPr>
              <w:fldChar w:fldCharType="begin"/>
            </w:r>
            <w:r w:rsidR="008B654F">
              <w:rPr>
                <w:noProof/>
                <w:webHidden/>
              </w:rPr>
              <w:instrText xml:space="preserve"> PAGEREF _Toc62134260 \h </w:instrText>
            </w:r>
            <w:r w:rsidR="008B654F">
              <w:rPr>
                <w:noProof/>
                <w:webHidden/>
              </w:rPr>
            </w:r>
            <w:r w:rsidR="008B654F">
              <w:rPr>
                <w:noProof/>
                <w:webHidden/>
              </w:rPr>
              <w:fldChar w:fldCharType="separate"/>
            </w:r>
            <w:r w:rsidR="008B654F">
              <w:rPr>
                <w:noProof/>
                <w:webHidden/>
              </w:rPr>
              <w:t>33</w:t>
            </w:r>
            <w:r w:rsidR="008B654F">
              <w:rPr>
                <w:noProof/>
                <w:webHidden/>
              </w:rPr>
              <w:fldChar w:fldCharType="end"/>
            </w:r>
          </w:hyperlink>
        </w:p>
        <w:p w14:paraId="26AA53AF" w14:textId="4ECA0996" w:rsidR="008B654F" w:rsidRDefault="00735368">
          <w:pPr>
            <w:pStyle w:val="TOC2"/>
            <w:tabs>
              <w:tab w:val="right" w:leader="dot" w:pos="8296"/>
            </w:tabs>
            <w:ind w:left="480"/>
            <w:rPr>
              <w:noProof/>
            </w:rPr>
          </w:pPr>
          <w:hyperlink w:anchor="_Toc62134261" w:history="1">
            <w:r w:rsidR="008B654F" w:rsidRPr="001F57A0">
              <w:rPr>
                <w:rStyle w:val="af"/>
                <w:noProof/>
              </w:rPr>
              <w:t>4.8 Output_Regfile子模块</w:t>
            </w:r>
            <w:r w:rsidR="008B654F">
              <w:rPr>
                <w:noProof/>
                <w:webHidden/>
              </w:rPr>
              <w:tab/>
            </w:r>
            <w:r w:rsidR="008B654F">
              <w:rPr>
                <w:noProof/>
                <w:webHidden/>
              </w:rPr>
              <w:fldChar w:fldCharType="begin"/>
            </w:r>
            <w:r w:rsidR="008B654F">
              <w:rPr>
                <w:noProof/>
                <w:webHidden/>
              </w:rPr>
              <w:instrText xml:space="preserve"> PAGEREF _Toc62134261 \h </w:instrText>
            </w:r>
            <w:r w:rsidR="008B654F">
              <w:rPr>
                <w:noProof/>
                <w:webHidden/>
              </w:rPr>
            </w:r>
            <w:r w:rsidR="008B654F">
              <w:rPr>
                <w:noProof/>
                <w:webHidden/>
              </w:rPr>
              <w:fldChar w:fldCharType="separate"/>
            </w:r>
            <w:r w:rsidR="008B654F">
              <w:rPr>
                <w:noProof/>
                <w:webHidden/>
              </w:rPr>
              <w:t>34</w:t>
            </w:r>
            <w:r w:rsidR="008B654F">
              <w:rPr>
                <w:noProof/>
                <w:webHidden/>
              </w:rPr>
              <w:fldChar w:fldCharType="end"/>
            </w:r>
          </w:hyperlink>
        </w:p>
        <w:p w14:paraId="6F592774" w14:textId="0041C94B" w:rsidR="008B654F" w:rsidRDefault="00735368">
          <w:pPr>
            <w:pStyle w:val="TOC3"/>
            <w:tabs>
              <w:tab w:val="right" w:leader="dot" w:pos="8296"/>
            </w:tabs>
            <w:ind w:left="960"/>
            <w:rPr>
              <w:noProof/>
            </w:rPr>
          </w:pPr>
          <w:hyperlink w:anchor="_Toc62134262" w:history="1">
            <w:r w:rsidR="008B654F" w:rsidRPr="001F57A0">
              <w:rPr>
                <w:rStyle w:val="af"/>
                <w:noProof/>
              </w:rPr>
              <w:t>4.8.1 Output_Regfile功能介绍</w:t>
            </w:r>
            <w:r w:rsidR="008B654F">
              <w:rPr>
                <w:noProof/>
                <w:webHidden/>
              </w:rPr>
              <w:tab/>
            </w:r>
            <w:r w:rsidR="008B654F">
              <w:rPr>
                <w:noProof/>
                <w:webHidden/>
              </w:rPr>
              <w:fldChar w:fldCharType="begin"/>
            </w:r>
            <w:r w:rsidR="008B654F">
              <w:rPr>
                <w:noProof/>
                <w:webHidden/>
              </w:rPr>
              <w:instrText xml:space="preserve"> PAGEREF _Toc62134262 \h </w:instrText>
            </w:r>
            <w:r w:rsidR="008B654F">
              <w:rPr>
                <w:noProof/>
                <w:webHidden/>
              </w:rPr>
            </w:r>
            <w:r w:rsidR="008B654F">
              <w:rPr>
                <w:noProof/>
                <w:webHidden/>
              </w:rPr>
              <w:fldChar w:fldCharType="separate"/>
            </w:r>
            <w:r w:rsidR="008B654F">
              <w:rPr>
                <w:noProof/>
                <w:webHidden/>
              </w:rPr>
              <w:t>34</w:t>
            </w:r>
            <w:r w:rsidR="008B654F">
              <w:rPr>
                <w:noProof/>
                <w:webHidden/>
              </w:rPr>
              <w:fldChar w:fldCharType="end"/>
            </w:r>
          </w:hyperlink>
        </w:p>
        <w:p w14:paraId="4A4B86E6" w14:textId="044E4B97" w:rsidR="008B654F" w:rsidRDefault="00735368">
          <w:pPr>
            <w:pStyle w:val="TOC3"/>
            <w:tabs>
              <w:tab w:val="right" w:leader="dot" w:pos="8296"/>
            </w:tabs>
            <w:ind w:left="960"/>
            <w:rPr>
              <w:noProof/>
            </w:rPr>
          </w:pPr>
          <w:hyperlink w:anchor="_Toc62134263" w:history="1">
            <w:r w:rsidR="008B654F" w:rsidRPr="001F57A0">
              <w:rPr>
                <w:rStyle w:val="af"/>
                <w:noProof/>
              </w:rPr>
              <w:t>4.8.2 Output_Regfile主要输入输出接口</w:t>
            </w:r>
            <w:r w:rsidR="008B654F">
              <w:rPr>
                <w:noProof/>
                <w:webHidden/>
              </w:rPr>
              <w:tab/>
            </w:r>
            <w:r w:rsidR="008B654F">
              <w:rPr>
                <w:noProof/>
                <w:webHidden/>
              </w:rPr>
              <w:fldChar w:fldCharType="begin"/>
            </w:r>
            <w:r w:rsidR="008B654F">
              <w:rPr>
                <w:noProof/>
                <w:webHidden/>
              </w:rPr>
              <w:instrText xml:space="preserve"> PAGEREF _Toc62134263 \h </w:instrText>
            </w:r>
            <w:r w:rsidR="008B654F">
              <w:rPr>
                <w:noProof/>
                <w:webHidden/>
              </w:rPr>
            </w:r>
            <w:r w:rsidR="008B654F">
              <w:rPr>
                <w:noProof/>
                <w:webHidden/>
              </w:rPr>
              <w:fldChar w:fldCharType="separate"/>
            </w:r>
            <w:r w:rsidR="008B654F">
              <w:rPr>
                <w:noProof/>
                <w:webHidden/>
              </w:rPr>
              <w:t>35</w:t>
            </w:r>
            <w:r w:rsidR="008B654F">
              <w:rPr>
                <w:noProof/>
                <w:webHidden/>
              </w:rPr>
              <w:fldChar w:fldCharType="end"/>
            </w:r>
          </w:hyperlink>
        </w:p>
        <w:p w14:paraId="4E8305D6" w14:textId="4F720BE4" w:rsidR="008B654F" w:rsidRDefault="00735368">
          <w:pPr>
            <w:pStyle w:val="TOC2"/>
            <w:tabs>
              <w:tab w:val="right" w:leader="dot" w:pos="8296"/>
            </w:tabs>
            <w:ind w:left="480"/>
            <w:rPr>
              <w:noProof/>
            </w:rPr>
          </w:pPr>
          <w:hyperlink w:anchor="_Toc62134264" w:history="1">
            <w:r w:rsidR="008B654F" w:rsidRPr="001F57A0">
              <w:rPr>
                <w:rStyle w:val="af"/>
                <w:noProof/>
              </w:rPr>
              <w:t>4.9 Relu&amp;Pooling子模块</w:t>
            </w:r>
            <w:r w:rsidR="008B654F">
              <w:rPr>
                <w:noProof/>
                <w:webHidden/>
              </w:rPr>
              <w:tab/>
            </w:r>
            <w:r w:rsidR="008B654F">
              <w:rPr>
                <w:noProof/>
                <w:webHidden/>
              </w:rPr>
              <w:fldChar w:fldCharType="begin"/>
            </w:r>
            <w:r w:rsidR="008B654F">
              <w:rPr>
                <w:noProof/>
                <w:webHidden/>
              </w:rPr>
              <w:instrText xml:space="preserve"> PAGEREF _Toc62134264 \h </w:instrText>
            </w:r>
            <w:r w:rsidR="008B654F">
              <w:rPr>
                <w:noProof/>
                <w:webHidden/>
              </w:rPr>
            </w:r>
            <w:r w:rsidR="008B654F">
              <w:rPr>
                <w:noProof/>
                <w:webHidden/>
              </w:rPr>
              <w:fldChar w:fldCharType="separate"/>
            </w:r>
            <w:r w:rsidR="008B654F">
              <w:rPr>
                <w:noProof/>
                <w:webHidden/>
              </w:rPr>
              <w:t>36</w:t>
            </w:r>
            <w:r w:rsidR="008B654F">
              <w:rPr>
                <w:noProof/>
                <w:webHidden/>
              </w:rPr>
              <w:fldChar w:fldCharType="end"/>
            </w:r>
          </w:hyperlink>
        </w:p>
        <w:p w14:paraId="1383CC3F" w14:textId="5C7E53A1" w:rsidR="008B654F" w:rsidRDefault="00735368">
          <w:pPr>
            <w:pStyle w:val="TOC3"/>
            <w:tabs>
              <w:tab w:val="right" w:leader="dot" w:pos="8296"/>
            </w:tabs>
            <w:ind w:left="960"/>
            <w:rPr>
              <w:noProof/>
            </w:rPr>
          </w:pPr>
          <w:hyperlink w:anchor="_Toc62134265" w:history="1">
            <w:r w:rsidR="008B654F" w:rsidRPr="001F57A0">
              <w:rPr>
                <w:rStyle w:val="af"/>
                <w:noProof/>
              </w:rPr>
              <w:t>4.9.1 Relu&amp;Pooling功能介绍</w:t>
            </w:r>
            <w:r w:rsidR="008B654F">
              <w:rPr>
                <w:noProof/>
                <w:webHidden/>
              </w:rPr>
              <w:tab/>
            </w:r>
            <w:r w:rsidR="008B654F">
              <w:rPr>
                <w:noProof/>
                <w:webHidden/>
              </w:rPr>
              <w:fldChar w:fldCharType="begin"/>
            </w:r>
            <w:r w:rsidR="008B654F">
              <w:rPr>
                <w:noProof/>
                <w:webHidden/>
              </w:rPr>
              <w:instrText xml:space="preserve"> PAGEREF _Toc62134265 \h </w:instrText>
            </w:r>
            <w:r w:rsidR="008B654F">
              <w:rPr>
                <w:noProof/>
                <w:webHidden/>
              </w:rPr>
            </w:r>
            <w:r w:rsidR="008B654F">
              <w:rPr>
                <w:noProof/>
                <w:webHidden/>
              </w:rPr>
              <w:fldChar w:fldCharType="separate"/>
            </w:r>
            <w:r w:rsidR="008B654F">
              <w:rPr>
                <w:noProof/>
                <w:webHidden/>
              </w:rPr>
              <w:t>36</w:t>
            </w:r>
            <w:r w:rsidR="008B654F">
              <w:rPr>
                <w:noProof/>
                <w:webHidden/>
              </w:rPr>
              <w:fldChar w:fldCharType="end"/>
            </w:r>
          </w:hyperlink>
        </w:p>
        <w:p w14:paraId="423F36C6" w14:textId="22198650" w:rsidR="008B654F" w:rsidRDefault="00735368">
          <w:pPr>
            <w:pStyle w:val="TOC3"/>
            <w:tabs>
              <w:tab w:val="right" w:leader="dot" w:pos="8296"/>
            </w:tabs>
            <w:ind w:left="960"/>
            <w:rPr>
              <w:noProof/>
            </w:rPr>
          </w:pPr>
          <w:hyperlink w:anchor="_Toc62134266" w:history="1">
            <w:r w:rsidR="008B654F" w:rsidRPr="001F57A0">
              <w:rPr>
                <w:rStyle w:val="af"/>
                <w:noProof/>
              </w:rPr>
              <w:t>4.9.1 Relu&amp;Pooling主要输入输出接口</w:t>
            </w:r>
            <w:r w:rsidR="008B654F">
              <w:rPr>
                <w:noProof/>
                <w:webHidden/>
              </w:rPr>
              <w:tab/>
            </w:r>
            <w:r w:rsidR="008B654F">
              <w:rPr>
                <w:noProof/>
                <w:webHidden/>
              </w:rPr>
              <w:fldChar w:fldCharType="begin"/>
            </w:r>
            <w:r w:rsidR="008B654F">
              <w:rPr>
                <w:noProof/>
                <w:webHidden/>
              </w:rPr>
              <w:instrText xml:space="preserve"> PAGEREF _Toc62134266 \h </w:instrText>
            </w:r>
            <w:r w:rsidR="008B654F">
              <w:rPr>
                <w:noProof/>
                <w:webHidden/>
              </w:rPr>
            </w:r>
            <w:r w:rsidR="008B654F">
              <w:rPr>
                <w:noProof/>
                <w:webHidden/>
              </w:rPr>
              <w:fldChar w:fldCharType="separate"/>
            </w:r>
            <w:r w:rsidR="008B654F">
              <w:rPr>
                <w:noProof/>
                <w:webHidden/>
              </w:rPr>
              <w:t>37</w:t>
            </w:r>
            <w:r w:rsidR="008B654F">
              <w:rPr>
                <w:noProof/>
                <w:webHidden/>
              </w:rPr>
              <w:fldChar w:fldCharType="end"/>
            </w:r>
          </w:hyperlink>
        </w:p>
        <w:p w14:paraId="0E251204" w14:textId="1D25711E" w:rsidR="008B654F" w:rsidRDefault="00735368">
          <w:pPr>
            <w:pStyle w:val="TOC1"/>
            <w:tabs>
              <w:tab w:val="right" w:leader="dot" w:pos="8296"/>
            </w:tabs>
            <w:rPr>
              <w:noProof/>
            </w:rPr>
          </w:pPr>
          <w:hyperlink w:anchor="_Toc62134267" w:history="1">
            <w:r w:rsidR="008B654F" w:rsidRPr="001F57A0">
              <w:rPr>
                <w:rStyle w:val="af"/>
                <w:noProof/>
              </w:rPr>
              <w:t>5 算法评估</w:t>
            </w:r>
            <w:r w:rsidR="008B654F">
              <w:rPr>
                <w:noProof/>
                <w:webHidden/>
              </w:rPr>
              <w:tab/>
            </w:r>
            <w:r w:rsidR="008B654F">
              <w:rPr>
                <w:noProof/>
                <w:webHidden/>
              </w:rPr>
              <w:fldChar w:fldCharType="begin"/>
            </w:r>
            <w:r w:rsidR="008B654F">
              <w:rPr>
                <w:noProof/>
                <w:webHidden/>
              </w:rPr>
              <w:instrText xml:space="preserve"> PAGEREF _Toc62134267 \h </w:instrText>
            </w:r>
            <w:r w:rsidR="008B654F">
              <w:rPr>
                <w:noProof/>
                <w:webHidden/>
              </w:rPr>
            </w:r>
            <w:r w:rsidR="008B654F">
              <w:rPr>
                <w:noProof/>
                <w:webHidden/>
              </w:rPr>
              <w:fldChar w:fldCharType="separate"/>
            </w:r>
            <w:r w:rsidR="008B654F">
              <w:rPr>
                <w:noProof/>
                <w:webHidden/>
              </w:rPr>
              <w:t>38</w:t>
            </w:r>
            <w:r w:rsidR="008B654F">
              <w:rPr>
                <w:noProof/>
                <w:webHidden/>
              </w:rPr>
              <w:fldChar w:fldCharType="end"/>
            </w:r>
          </w:hyperlink>
        </w:p>
        <w:p w14:paraId="3F30CCE4" w14:textId="15C280B1" w:rsidR="008B654F" w:rsidRDefault="00735368">
          <w:pPr>
            <w:pStyle w:val="TOC2"/>
            <w:tabs>
              <w:tab w:val="right" w:leader="dot" w:pos="8296"/>
            </w:tabs>
            <w:ind w:left="480"/>
            <w:rPr>
              <w:noProof/>
            </w:rPr>
          </w:pPr>
          <w:hyperlink w:anchor="_Toc62134268" w:history="1">
            <w:r w:rsidR="008B654F" w:rsidRPr="001F57A0">
              <w:rPr>
                <w:rStyle w:val="af"/>
                <w:noProof/>
              </w:rPr>
              <w:t>5.1 算法评估方法</w:t>
            </w:r>
            <w:r w:rsidR="008B654F">
              <w:rPr>
                <w:noProof/>
                <w:webHidden/>
              </w:rPr>
              <w:tab/>
            </w:r>
            <w:r w:rsidR="008B654F">
              <w:rPr>
                <w:noProof/>
                <w:webHidden/>
              </w:rPr>
              <w:fldChar w:fldCharType="begin"/>
            </w:r>
            <w:r w:rsidR="008B654F">
              <w:rPr>
                <w:noProof/>
                <w:webHidden/>
              </w:rPr>
              <w:instrText xml:space="preserve"> PAGEREF _Toc62134268 \h </w:instrText>
            </w:r>
            <w:r w:rsidR="008B654F">
              <w:rPr>
                <w:noProof/>
                <w:webHidden/>
              </w:rPr>
            </w:r>
            <w:r w:rsidR="008B654F">
              <w:rPr>
                <w:noProof/>
                <w:webHidden/>
              </w:rPr>
              <w:fldChar w:fldCharType="separate"/>
            </w:r>
            <w:r w:rsidR="008B654F">
              <w:rPr>
                <w:noProof/>
                <w:webHidden/>
              </w:rPr>
              <w:t>38</w:t>
            </w:r>
            <w:r w:rsidR="008B654F">
              <w:rPr>
                <w:noProof/>
                <w:webHidden/>
              </w:rPr>
              <w:fldChar w:fldCharType="end"/>
            </w:r>
          </w:hyperlink>
        </w:p>
        <w:p w14:paraId="4E310B76" w14:textId="3319C816" w:rsidR="008B654F" w:rsidRDefault="00735368">
          <w:pPr>
            <w:pStyle w:val="TOC2"/>
            <w:tabs>
              <w:tab w:val="right" w:leader="dot" w:pos="8296"/>
            </w:tabs>
            <w:ind w:left="480"/>
            <w:rPr>
              <w:noProof/>
            </w:rPr>
          </w:pPr>
          <w:hyperlink w:anchor="_Toc62134269" w:history="1">
            <w:r w:rsidR="008B654F" w:rsidRPr="001F57A0">
              <w:rPr>
                <w:rStyle w:val="af"/>
                <w:noProof/>
              </w:rPr>
              <w:t>5.2 网络性能比较</w:t>
            </w:r>
            <w:r w:rsidR="008B654F">
              <w:rPr>
                <w:noProof/>
                <w:webHidden/>
              </w:rPr>
              <w:tab/>
            </w:r>
            <w:r w:rsidR="008B654F">
              <w:rPr>
                <w:noProof/>
                <w:webHidden/>
              </w:rPr>
              <w:fldChar w:fldCharType="begin"/>
            </w:r>
            <w:r w:rsidR="008B654F">
              <w:rPr>
                <w:noProof/>
                <w:webHidden/>
              </w:rPr>
              <w:instrText xml:space="preserve"> PAGEREF _Toc62134269 \h </w:instrText>
            </w:r>
            <w:r w:rsidR="008B654F">
              <w:rPr>
                <w:noProof/>
                <w:webHidden/>
              </w:rPr>
            </w:r>
            <w:r w:rsidR="008B654F">
              <w:rPr>
                <w:noProof/>
                <w:webHidden/>
              </w:rPr>
              <w:fldChar w:fldCharType="separate"/>
            </w:r>
            <w:r w:rsidR="008B654F">
              <w:rPr>
                <w:noProof/>
                <w:webHidden/>
              </w:rPr>
              <w:t>38</w:t>
            </w:r>
            <w:r w:rsidR="008B654F">
              <w:rPr>
                <w:noProof/>
                <w:webHidden/>
              </w:rPr>
              <w:fldChar w:fldCharType="end"/>
            </w:r>
          </w:hyperlink>
        </w:p>
        <w:p w14:paraId="4A919664" w14:textId="754D54D7" w:rsidR="008B654F" w:rsidRDefault="00735368">
          <w:pPr>
            <w:pStyle w:val="TOC2"/>
            <w:tabs>
              <w:tab w:val="right" w:leader="dot" w:pos="8296"/>
            </w:tabs>
            <w:ind w:left="480"/>
            <w:rPr>
              <w:noProof/>
            </w:rPr>
          </w:pPr>
          <w:hyperlink w:anchor="_Toc62134270" w:history="1">
            <w:r w:rsidR="008B654F" w:rsidRPr="001F57A0">
              <w:rPr>
                <w:rStyle w:val="af"/>
                <w:noProof/>
              </w:rPr>
              <w:t>5.3 算法实验结论</w:t>
            </w:r>
            <w:r w:rsidR="008B654F">
              <w:rPr>
                <w:noProof/>
                <w:webHidden/>
              </w:rPr>
              <w:tab/>
            </w:r>
            <w:r w:rsidR="008B654F">
              <w:rPr>
                <w:noProof/>
                <w:webHidden/>
              </w:rPr>
              <w:fldChar w:fldCharType="begin"/>
            </w:r>
            <w:r w:rsidR="008B654F">
              <w:rPr>
                <w:noProof/>
                <w:webHidden/>
              </w:rPr>
              <w:instrText xml:space="preserve"> PAGEREF _Toc62134270 \h </w:instrText>
            </w:r>
            <w:r w:rsidR="008B654F">
              <w:rPr>
                <w:noProof/>
                <w:webHidden/>
              </w:rPr>
            </w:r>
            <w:r w:rsidR="008B654F">
              <w:rPr>
                <w:noProof/>
                <w:webHidden/>
              </w:rPr>
              <w:fldChar w:fldCharType="separate"/>
            </w:r>
            <w:r w:rsidR="008B654F">
              <w:rPr>
                <w:noProof/>
                <w:webHidden/>
              </w:rPr>
              <w:t>39</w:t>
            </w:r>
            <w:r w:rsidR="008B654F">
              <w:rPr>
                <w:noProof/>
                <w:webHidden/>
              </w:rPr>
              <w:fldChar w:fldCharType="end"/>
            </w:r>
          </w:hyperlink>
        </w:p>
        <w:p w14:paraId="4E436314" w14:textId="6D4FC59D" w:rsidR="008B654F" w:rsidRDefault="00735368">
          <w:pPr>
            <w:pStyle w:val="TOC1"/>
            <w:tabs>
              <w:tab w:val="right" w:leader="dot" w:pos="8296"/>
            </w:tabs>
            <w:rPr>
              <w:noProof/>
            </w:rPr>
          </w:pPr>
          <w:hyperlink w:anchor="_Toc62134271" w:history="1">
            <w:r w:rsidR="008B654F" w:rsidRPr="001F57A0">
              <w:rPr>
                <w:rStyle w:val="af"/>
                <w:noProof/>
              </w:rPr>
              <w:t>6 功能仿真及测试结果图</w:t>
            </w:r>
            <w:r w:rsidR="008B654F">
              <w:rPr>
                <w:noProof/>
                <w:webHidden/>
              </w:rPr>
              <w:tab/>
            </w:r>
            <w:r w:rsidR="008B654F">
              <w:rPr>
                <w:noProof/>
                <w:webHidden/>
              </w:rPr>
              <w:fldChar w:fldCharType="begin"/>
            </w:r>
            <w:r w:rsidR="008B654F">
              <w:rPr>
                <w:noProof/>
                <w:webHidden/>
              </w:rPr>
              <w:instrText xml:space="preserve"> PAGEREF _Toc62134271 \h </w:instrText>
            </w:r>
            <w:r w:rsidR="008B654F">
              <w:rPr>
                <w:noProof/>
                <w:webHidden/>
              </w:rPr>
            </w:r>
            <w:r w:rsidR="008B654F">
              <w:rPr>
                <w:noProof/>
                <w:webHidden/>
              </w:rPr>
              <w:fldChar w:fldCharType="separate"/>
            </w:r>
            <w:r w:rsidR="008B654F">
              <w:rPr>
                <w:noProof/>
                <w:webHidden/>
              </w:rPr>
              <w:t>40</w:t>
            </w:r>
            <w:r w:rsidR="008B654F">
              <w:rPr>
                <w:noProof/>
                <w:webHidden/>
              </w:rPr>
              <w:fldChar w:fldCharType="end"/>
            </w:r>
          </w:hyperlink>
        </w:p>
        <w:p w14:paraId="0A3CCD90" w14:textId="06F1603A" w:rsidR="008B654F" w:rsidRDefault="00735368">
          <w:pPr>
            <w:pStyle w:val="TOC2"/>
            <w:tabs>
              <w:tab w:val="right" w:leader="dot" w:pos="8296"/>
            </w:tabs>
            <w:ind w:left="480"/>
            <w:rPr>
              <w:noProof/>
            </w:rPr>
          </w:pPr>
          <w:hyperlink w:anchor="_Toc62134272" w:history="1">
            <w:r w:rsidR="008B654F" w:rsidRPr="001F57A0">
              <w:rPr>
                <w:rStyle w:val="af"/>
                <w:noProof/>
              </w:rPr>
              <w:t>6.1 Configurator模块测试</w:t>
            </w:r>
            <w:r w:rsidR="008B654F">
              <w:rPr>
                <w:noProof/>
                <w:webHidden/>
              </w:rPr>
              <w:tab/>
            </w:r>
            <w:r w:rsidR="008B654F">
              <w:rPr>
                <w:noProof/>
                <w:webHidden/>
              </w:rPr>
              <w:fldChar w:fldCharType="begin"/>
            </w:r>
            <w:r w:rsidR="008B654F">
              <w:rPr>
                <w:noProof/>
                <w:webHidden/>
              </w:rPr>
              <w:instrText xml:space="preserve"> PAGEREF _Toc62134272 \h </w:instrText>
            </w:r>
            <w:r w:rsidR="008B654F">
              <w:rPr>
                <w:noProof/>
                <w:webHidden/>
              </w:rPr>
            </w:r>
            <w:r w:rsidR="008B654F">
              <w:rPr>
                <w:noProof/>
                <w:webHidden/>
              </w:rPr>
              <w:fldChar w:fldCharType="separate"/>
            </w:r>
            <w:r w:rsidR="008B654F">
              <w:rPr>
                <w:noProof/>
                <w:webHidden/>
              </w:rPr>
              <w:t>40</w:t>
            </w:r>
            <w:r w:rsidR="008B654F">
              <w:rPr>
                <w:noProof/>
                <w:webHidden/>
              </w:rPr>
              <w:fldChar w:fldCharType="end"/>
            </w:r>
          </w:hyperlink>
        </w:p>
        <w:p w14:paraId="59A6B1E0" w14:textId="7C8B987F" w:rsidR="008B654F" w:rsidRDefault="00735368">
          <w:pPr>
            <w:pStyle w:val="TOC2"/>
            <w:tabs>
              <w:tab w:val="right" w:leader="dot" w:pos="8296"/>
            </w:tabs>
            <w:ind w:left="480"/>
            <w:rPr>
              <w:noProof/>
            </w:rPr>
          </w:pPr>
          <w:hyperlink w:anchor="_Toc62134273" w:history="1">
            <w:r w:rsidR="008B654F" w:rsidRPr="001F57A0">
              <w:rPr>
                <w:rStyle w:val="af"/>
                <w:noProof/>
              </w:rPr>
              <w:t>6.2 Input_Regfile&amp;In_Out_Buffer读写地址产生模块测试</w:t>
            </w:r>
            <w:r w:rsidR="008B654F">
              <w:rPr>
                <w:noProof/>
                <w:webHidden/>
              </w:rPr>
              <w:tab/>
            </w:r>
            <w:r w:rsidR="008B654F">
              <w:rPr>
                <w:noProof/>
                <w:webHidden/>
              </w:rPr>
              <w:fldChar w:fldCharType="begin"/>
            </w:r>
            <w:r w:rsidR="008B654F">
              <w:rPr>
                <w:noProof/>
                <w:webHidden/>
              </w:rPr>
              <w:instrText xml:space="preserve"> PAGEREF _Toc62134273 \h </w:instrText>
            </w:r>
            <w:r w:rsidR="008B654F">
              <w:rPr>
                <w:noProof/>
                <w:webHidden/>
              </w:rPr>
            </w:r>
            <w:r w:rsidR="008B654F">
              <w:rPr>
                <w:noProof/>
                <w:webHidden/>
              </w:rPr>
              <w:fldChar w:fldCharType="separate"/>
            </w:r>
            <w:r w:rsidR="008B654F">
              <w:rPr>
                <w:noProof/>
                <w:webHidden/>
              </w:rPr>
              <w:t>40</w:t>
            </w:r>
            <w:r w:rsidR="008B654F">
              <w:rPr>
                <w:noProof/>
                <w:webHidden/>
              </w:rPr>
              <w:fldChar w:fldCharType="end"/>
            </w:r>
          </w:hyperlink>
        </w:p>
        <w:p w14:paraId="6B02D0CA" w14:textId="533F08E0" w:rsidR="008B654F" w:rsidRDefault="00735368">
          <w:pPr>
            <w:pStyle w:val="TOC3"/>
            <w:tabs>
              <w:tab w:val="right" w:leader="dot" w:pos="8296"/>
            </w:tabs>
            <w:ind w:left="960"/>
            <w:rPr>
              <w:noProof/>
            </w:rPr>
          </w:pPr>
          <w:hyperlink w:anchor="_Toc62134274" w:history="1">
            <w:r w:rsidR="008B654F" w:rsidRPr="001F57A0">
              <w:rPr>
                <w:rStyle w:val="af"/>
                <w:noProof/>
              </w:rPr>
              <w:t>6.2.1 In_Out_Buffer读写地址产生模块测试</w:t>
            </w:r>
            <w:r w:rsidR="008B654F">
              <w:rPr>
                <w:noProof/>
                <w:webHidden/>
              </w:rPr>
              <w:tab/>
            </w:r>
            <w:r w:rsidR="008B654F">
              <w:rPr>
                <w:noProof/>
                <w:webHidden/>
              </w:rPr>
              <w:fldChar w:fldCharType="begin"/>
            </w:r>
            <w:r w:rsidR="008B654F">
              <w:rPr>
                <w:noProof/>
                <w:webHidden/>
              </w:rPr>
              <w:instrText xml:space="preserve"> PAGEREF _Toc62134274 \h </w:instrText>
            </w:r>
            <w:r w:rsidR="008B654F">
              <w:rPr>
                <w:noProof/>
                <w:webHidden/>
              </w:rPr>
            </w:r>
            <w:r w:rsidR="008B654F">
              <w:rPr>
                <w:noProof/>
                <w:webHidden/>
              </w:rPr>
              <w:fldChar w:fldCharType="separate"/>
            </w:r>
            <w:r w:rsidR="008B654F">
              <w:rPr>
                <w:noProof/>
                <w:webHidden/>
              </w:rPr>
              <w:t>40</w:t>
            </w:r>
            <w:r w:rsidR="008B654F">
              <w:rPr>
                <w:noProof/>
                <w:webHidden/>
              </w:rPr>
              <w:fldChar w:fldCharType="end"/>
            </w:r>
          </w:hyperlink>
        </w:p>
        <w:p w14:paraId="6610BD3B" w14:textId="47A18002" w:rsidR="008B654F" w:rsidRDefault="00735368">
          <w:pPr>
            <w:pStyle w:val="TOC3"/>
            <w:tabs>
              <w:tab w:val="right" w:leader="dot" w:pos="8296"/>
            </w:tabs>
            <w:ind w:left="960"/>
            <w:rPr>
              <w:noProof/>
            </w:rPr>
          </w:pPr>
          <w:hyperlink w:anchor="_Toc62134275" w:history="1">
            <w:r w:rsidR="008B654F" w:rsidRPr="001F57A0">
              <w:rPr>
                <w:rStyle w:val="af"/>
                <w:noProof/>
              </w:rPr>
              <w:t>6.2.2 Input_Regfile模块测试</w:t>
            </w:r>
            <w:r w:rsidR="008B654F">
              <w:rPr>
                <w:noProof/>
                <w:webHidden/>
              </w:rPr>
              <w:tab/>
            </w:r>
            <w:r w:rsidR="008B654F">
              <w:rPr>
                <w:noProof/>
                <w:webHidden/>
              </w:rPr>
              <w:fldChar w:fldCharType="begin"/>
            </w:r>
            <w:r w:rsidR="008B654F">
              <w:rPr>
                <w:noProof/>
                <w:webHidden/>
              </w:rPr>
              <w:instrText xml:space="preserve"> PAGEREF _Toc62134275 \h </w:instrText>
            </w:r>
            <w:r w:rsidR="008B654F">
              <w:rPr>
                <w:noProof/>
                <w:webHidden/>
              </w:rPr>
            </w:r>
            <w:r w:rsidR="008B654F">
              <w:rPr>
                <w:noProof/>
                <w:webHidden/>
              </w:rPr>
              <w:fldChar w:fldCharType="separate"/>
            </w:r>
            <w:r w:rsidR="008B654F">
              <w:rPr>
                <w:noProof/>
                <w:webHidden/>
              </w:rPr>
              <w:t>42</w:t>
            </w:r>
            <w:r w:rsidR="008B654F">
              <w:rPr>
                <w:noProof/>
                <w:webHidden/>
              </w:rPr>
              <w:fldChar w:fldCharType="end"/>
            </w:r>
          </w:hyperlink>
        </w:p>
        <w:p w14:paraId="2B387759" w14:textId="5C2DDA2B" w:rsidR="008B654F" w:rsidRDefault="00735368">
          <w:pPr>
            <w:pStyle w:val="TOC2"/>
            <w:tabs>
              <w:tab w:val="right" w:leader="dot" w:pos="8296"/>
            </w:tabs>
            <w:ind w:left="480"/>
            <w:rPr>
              <w:noProof/>
            </w:rPr>
          </w:pPr>
          <w:hyperlink w:anchor="_Toc62134276" w:history="1">
            <w:r w:rsidR="008B654F" w:rsidRPr="001F57A0">
              <w:rPr>
                <w:rStyle w:val="af"/>
                <w:noProof/>
              </w:rPr>
              <w:t>6.3 Weight_buffer测试</w:t>
            </w:r>
            <w:r w:rsidR="008B654F">
              <w:rPr>
                <w:noProof/>
                <w:webHidden/>
              </w:rPr>
              <w:tab/>
            </w:r>
            <w:r w:rsidR="008B654F">
              <w:rPr>
                <w:noProof/>
                <w:webHidden/>
              </w:rPr>
              <w:fldChar w:fldCharType="begin"/>
            </w:r>
            <w:r w:rsidR="008B654F">
              <w:rPr>
                <w:noProof/>
                <w:webHidden/>
              </w:rPr>
              <w:instrText xml:space="preserve"> PAGEREF _Toc62134276 \h </w:instrText>
            </w:r>
            <w:r w:rsidR="008B654F">
              <w:rPr>
                <w:noProof/>
                <w:webHidden/>
              </w:rPr>
            </w:r>
            <w:r w:rsidR="008B654F">
              <w:rPr>
                <w:noProof/>
                <w:webHidden/>
              </w:rPr>
              <w:fldChar w:fldCharType="separate"/>
            </w:r>
            <w:r w:rsidR="008B654F">
              <w:rPr>
                <w:noProof/>
                <w:webHidden/>
              </w:rPr>
              <w:t>43</w:t>
            </w:r>
            <w:r w:rsidR="008B654F">
              <w:rPr>
                <w:noProof/>
                <w:webHidden/>
              </w:rPr>
              <w:fldChar w:fldCharType="end"/>
            </w:r>
          </w:hyperlink>
        </w:p>
        <w:p w14:paraId="30474EED" w14:textId="4EDD9CF8" w:rsidR="008B654F" w:rsidRDefault="00735368">
          <w:pPr>
            <w:pStyle w:val="TOC3"/>
            <w:tabs>
              <w:tab w:val="right" w:leader="dot" w:pos="8296"/>
            </w:tabs>
            <w:ind w:left="960"/>
            <w:rPr>
              <w:noProof/>
            </w:rPr>
          </w:pPr>
          <w:hyperlink w:anchor="_Toc62134277" w:history="1">
            <w:r w:rsidR="008B654F" w:rsidRPr="001F57A0">
              <w:rPr>
                <w:rStyle w:val="af"/>
                <w:noProof/>
              </w:rPr>
              <w:t>6.3.1 Weight_buffer数据写入</w:t>
            </w:r>
            <w:r w:rsidR="008B654F">
              <w:rPr>
                <w:noProof/>
                <w:webHidden/>
              </w:rPr>
              <w:tab/>
            </w:r>
            <w:r w:rsidR="008B654F">
              <w:rPr>
                <w:noProof/>
                <w:webHidden/>
              </w:rPr>
              <w:fldChar w:fldCharType="begin"/>
            </w:r>
            <w:r w:rsidR="008B654F">
              <w:rPr>
                <w:noProof/>
                <w:webHidden/>
              </w:rPr>
              <w:instrText xml:space="preserve"> PAGEREF _Toc62134277 \h </w:instrText>
            </w:r>
            <w:r w:rsidR="008B654F">
              <w:rPr>
                <w:noProof/>
                <w:webHidden/>
              </w:rPr>
            </w:r>
            <w:r w:rsidR="008B654F">
              <w:rPr>
                <w:noProof/>
                <w:webHidden/>
              </w:rPr>
              <w:fldChar w:fldCharType="separate"/>
            </w:r>
            <w:r w:rsidR="008B654F">
              <w:rPr>
                <w:noProof/>
                <w:webHidden/>
              </w:rPr>
              <w:t>43</w:t>
            </w:r>
            <w:r w:rsidR="008B654F">
              <w:rPr>
                <w:noProof/>
                <w:webHidden/>
              </w:rPr>
              <w:fldChar w:fldCharType="end"/>
            </w:r>
          </w:hyperlink>
        </w:p>
        <w:p w14:paraId="3AAB996A" w14:textId="6C016AE8" w:rsidR="008B654F" w:rsidRDefault="00735368">
          <w:pPr>
            <w:pStyle w:val="TOC3"/>
            <w:tabs>
              <w:tab w:val="right" w:leader="dot" w:pos="8296"/>
            </w:tabs>
            <w:ind w:left="960"/>
            <w:rPr>
              <w:noProof/>
            </w:rPr>
          </w:pPr>
          <w:hyperlink w:anchor="_Toc62134278" w:history="1">
            <w:r w:rsidR="008B654F" w:rsidRPr="001F57A0">
              <w:rPr>
                <w:rStyle w:val="af"/>
                <w:noProof/>
              </w:rPr>
              <w:t>6.3.2 Weight_buffer数据读出</w:t>
            </w:r>
            <w:r w:rsidR="008B654F">
              <w:rPr>
                <w:noProof/>
                <w:webHidden/>
              </w:rPr>
              <w:tab/>
            </w:r>
            <w:r w:rsidR="008B654F">
              <w:rPr>
                <w:noProof/>
                <w:webHidden/>
              </w:rPr>
              <w:fldChar w:fldCharType="begin"/>
            </w:r>
            <w:r w:rsidR="008B654F">
              <w:rPr>
                <w:noProof/>
                <w:webHidden/>
              </w:rPr>
              <w:instrText xml:space="preserve"> PAGEREF _Toc62134278 \h </w:instrText>
            </w:r>
            <w:r w:rsidR="008B654F">
              <w:rPr>
                <w:noProof/>
                <w:webHidden/>
              </w:rPr>
            </w:r>
            <w:r w:rsidR="008B654F">
              <w:rPr>
                <w:noProof/>
                <w:webHidden/>
              </w:rPr>
              <w:fldChar w:fldCharType="separate"/>
            </w:r>
            <w:r w:rsidR="008B654F">
              <w:rPr>
                <w:noProof/>
                <w:webHidden/>
              </w:rPr>
              <w:t>43</w:t>
            </w:r>
            <w:r w:rsidR="008B654F">
              <w:rPr>
                <w:noProof/>
                <w:webHidden/>
              </w:rPr>
              <w:fldChar w:fldCharType="end"/>
            </w:r>
          </w:hyperlink>
        </w:p>
        <w:p w14:paraId="64293DA4" w14:textId="0593DC88" w:rsidR="008B654F" w:rsidRDefault="00735368">
          <w:pPr>
            <w:pStyle w:val="TOC2"/>
            <w:tabs>
              <w:tab w:val="right" w:leader="dot" w:pos="8296"/>
            </w:tabs>
            <w:ind w:left="480"/>
            <w:rPr>
              <w:noProof/>
            </w:rPr>
          </w:pPr>
          <w:hyperlink w:anchor="_Toc62134279" w:history="1">
            <w:r w:rsidR="008B654F" w:rsidRPr="001F57A0">
              <w:rPr>
                <w:rStyle w:val="af"/>
                <w:noProof/>
              </w:rPr>
              <w:t>6.4 PE计算功能测试</w:t>
            </w:r>
            <w:r w:rsidR="008B654F">
              <w:rPr>
                <w:noProof/>
                <w:webHidden/>
              </w:rPr>
              <w:tab/>
            </w:r>
            <w:r w:rsidR="008B654F">
              <w:rPr>
                <w:noProof/>
                <w:webHidden/>
              </w:rPr>
              <w:fldChar w:fldCharType="begin"/>
            </w:r>
            <w:r w:rsidR="008B654F">
              <w:rPr>
                <w:noProof/>
                <w:webHidden/>
              </w:rPr>
              <w:instrText xml:space="preserve"> PAGEREF _Toc62134279 \h </w:instrText>
            </w:r>
            <w:r w:rsidR="008B654F">
              <w:rPr>
                <w:noProof/>
                <w:webHidden/>
              </w:rPr>
            </w:r>
            <w:r w:rsidR="008B654F">
              <w:rPr>
                <w:noProof/>
                <w:webHidden/>
              </w:rPr>
              <w:fldChar w:fldCharType="separate"/>
            </w:r>
            <w:r w:rsidR="008B654F">
              <w:rPr>
                <w:noProof/>
                <w:webHidden/>
              </w:rPr>
              <w:t>44</w:t>
            </w:r>
            <w:r w:rsidR="008B654F">
              <w:rPr>
                <w:noProof/>
                <w:webHidden/>
              </w:rPr>
              <w:fldChar w:fldCharType="end"/>
            </w:r>
          </w:hyperlink>
        </w:p>
        <w:p w14:paraId="1D2E9705" w14:textId="45E43DFF" w:rsidR="008B654F" w:rsidRDefault="00735368">
          <w:pPr>
            <w:pStyle w:val="TOC2"/>
            <w:tabs>
              <w:tab w:val="right" w:leader="dot" w:pos="8296"/>
            </w:tabs>
            <w:ind w:left="480"/>
            <w:rPr>
              <w:noProof/>
            </w:rPr>
          </w:pPr>
          <w:hyperlink w:anchor="_Toc62134280" w:history="1">
            <w:r w:rsidR="008B654F" w:rsidRPr="001F57A0">
              <w:rPr>
                <w:rStyle w:val="af"/>
                <w:noProof/>
              </w:rPr>
              <w:t>6.5 Output_regfile &amp; Relu_Pooling测试</w:t>
            </w:r>
            <w:r w:rsidR="008B654F">
              <w:rPr>
                <w:noProof/>
                <w:webHidden/>
              </w:rPr>
              <w:tab/>
            </w:r>
            <w:r w:rsidR="008B654F">
              <w:rPr>
                <w:noProof/>
                <w:webHidden/>
              </w:rPr>
              <w:fldChar w:fldCharType="begin"/>
            </w:r>
            <w:r w:rsidR="008B654F">
              <w:rPr>
                <w:noProof/>
                <w:webHidden/>
              </w:rPr>
              <w:instrText xml:space="preserve"> PAGEREF _Toc62134280 \h </w:instrText>
            </w:r>
            <w:r w:rsidR="008B654F">
              <w:rPr>
                <w:noProof/>
                <w:webHidden/>
              </w:rPr>
            </w:r>
            <w:r w:rsidR="008B654F">
              <w:rPr>
                <w:noProof/>
                <w:webHidden/>
              </w:rPr>
              <w:fldChar w:fldCharType="separate"/>
            </w:r>
            <w:r w:rsidR="008B654F">
              <w:rPr>
                <w:noProof/>
                <w:webHidden/>
              </w:rPr>
              <w:t>44</w:t>
            </w:r>
            <w:r w:rsidR="008B654F">
              <w:rPr>
                <w:noProof/>
                <w:webHidden/>
              </w:rPr>
              <w:fldChar w:fldCharType="end"/>
            </w:r>
          </w:hyperlink>
        </w:p>
        <w:p w14:paraId="1F645783" w14:textId="1B1ACFFC" w:rsidR="008B654F" w:rsidRDefault="00735368">
          <w:pPr>
            <w:pStyle w:val="TOC3"/>
            <w:tabs>
              <w:tab w:val="right" w:leader="dot" w:pos="8296"/>
            </w:tabs>
            <w:ind w:left="960"/>
            <w:rPr>
              <w:noProof/>
            </w:rPr>
          </w:pPr>
          <w:hyperlink w:anchor="_Toc62134281" w:history="1">
            <w:r w:rsidR="008B654F" w:rsidRPr="001F57A0">
              <w:rPr>
                <w:rStyle w:val="af"/>
                <w:noProof/>
              </w:rPr>
              <w:t>6.5.1 Output_regfile模块测试</w:t>
            </w:r>
            <w:r w:rsidR="008B654F">
              <w:rPr>
                <w:noProof/>
                <w:webHidden/>
              </w:rPr>
              <w:tab/>
            </w:r>
            <w:r w:rsidR="008B654F">
              <w:rPr>
                <w:noProof/>
                <w:webHidden/>
              </w:rPr>
              <w:fldChar w:fldCharType="begin"/>
            </w:r>
            <w:r w:rsidR="008B654F">
              <w:rPr>
                <w:noProof/>
                <w:webHidden/>
              </w:rPr>
              <w:instrText xml:space="preserve"> PAGEREF _Toc62134281 \h </w:instrText>
            </w:r>
            <w:r w:rsidR="008B654F">
              <w:rPr>
                <w:noProof/>
                <w:webHidden/>
              </w:rPr>
            </w:r>
            <w:r w:rsidR="008B654F">
              <w:rPr>
                <w:noProof/>
                <w:webHidden/>
              </w:rPr>
              <w:fldChar w:fldCharType="separate"/>
            </w:r>
            <w:r w:rsidR="008B654F">
              <w:rPr>
                <w:noProof/>
                <w:webHidden/>
              </w:rPr>
              <w:t>45</w:t>
            </w:r>
            <w:r w:rsidR="008B654F">
              <w:rPr>
                <w:noProof/>
                <w:webHidden/>
              </w:rPr>
              <w:fldChar w:fldCharType="end"/>
            </w:r>
          </w:hyperlink>
        </w:p>
        <w:p w14:paraId="677DF502" w14:textId="60A0EEB7" w:rsidR="008B654F" w:rsidRDefault="00735368">
          <w:pPr>
            <w:pStyle w:val="TOC3"/>
            <w:tabs>
              <w:tab w:val="right" w:leader="dot" w:pos="8296"/>
            </w:tabs>
            <w:ind w:left="960"/>
            <w:rPr>
              <w:noProof/>
            </w:rPr>
          </w:pPr>
          <w:hyperlink w:anchor="_Toc62134282" w:history="1">
            <w:r w:rsidR="008B654F" w:rsidRPr="001F57A0">
              <w:rPr>
                <w:rStyle w:val="af"/>
                <w:noProof/>
              </w:rPr>
              <w:t>6.5.2 Relu_Pooling模块测试</w:t>
            </w:r>
            <w:r w:rsidR="008B654F">
              <w:rPr>
                <w:noProof/>
                <w:webHidden/>
              </w:rPr>
              <w:tab/>
            </w:r>
            <w:r w:rsidR="008B654F">
              <w:rPr>
                <w:noProof/>
                <w:webHidden/>
              </w:rPr>
              <w:fldChar w:fldCharType="begin"/>
            </w:r>
            <w:r w:rsidR="008B654F">
              <w:rPr>
                <w:noProof/>
                <w:webHidden/>
              </w:rPr>
              <w:instrText xml:space="preserve"> PAGEREF _Toc62134282 \h </w:instrText>
            </w:r>
            <w:r w:rsidR="008B654F">
              <w:rPr>
                <w:noProof/>
                <w:webHidden/>
              </w:rPr>
            </w:r>
            <w:r w:rsidR="008B654F">
              <w:rPr>
                <w:noProof/>
                <w:webHidden/>
              </w:rPr>
              <w:fldChar w:fldCharType="separate"/>
            </w:r>
            <w:r w:rsidR="008B654F">
              <w:rPr>
                <w:noProof/>
                <w:webHidden/>
              </w:rPr>
              <w:t>46</w:t>
            </w:r>
            <w:r w:rsidR="008B654F">
              <w:rPr>
                <w:noProof/>
                <w:webHidden/>
              </w:rPr>
              <w:fldChar w:fldCharType="end"/>
            </w:r>
          </w:hyperlink>
        </w:p>
        <w:p w14:paraId="662D454F" w14:textId="458D6560" w:rsidR="008B654F" w:rsidRDefault="00735368">
          <w:pPr>
            <w:pStyle w:val="TOC3"/>
            <w:tabs>
              <w:tab w:val="right" w:leader="dot" w:pos="8296"/>
            </w:tabs>
            <w:ind w:left="960"/>
            <w:rPr>
              <w:noProof/>
            </w:rPr>
          </w:pPr>
          <w:hyperlink w:anchor="_Toc62134283" w:history="1">
            <w:r w:rsidR="008B654F" w:rsidRPr="001F57A0">
              <w:rPr>
                <w:rStyle w:val="af"/>
                <w:noProof/>
              </w:rPr>
              <w:t>6.5.3 Output_regfile&amp;Relu_Pooling联合测试</w:t>
            </w:r>
            <w:r w:rsidR="008B654F">
              <w:rPr>
                <w:noProof/>
                <w:webHidden/>
              </w:rPr>
              <w:tab/>
            </w:r>
            <w:r w:rsidR="008B654F">
              <w:rPr>
                <w:noProof/>
                <w:webHidden/>
              </w:rPr>
              <w:fldChar w:fldCharType="begin"/>
            </w:r>
            <w:r w:rsidR="008B654F">
              <w:rPr>
                <w:noProof/>
                <w:webHidden/>
              </w:rPr>
              <w:instrText xml:space="preserve"> PAGEREF _Toc62134283 \h </w:instrText>
            </w:r>
            <w:r w:rsidR="008B654F">
              <w:rPr>
                <w:noProof/>
                <w:webHidden/>
              </w:rPr>
            </w:r>
            <w:r w:rsidR="008B654F">
              <w:rPr>
                <w:noProof/>
                <w:webHidden/>
              </w:rPr>
              <w:fldChar w:fldCharType="separate"/>
            </w:r>
            <w:r w:rsidR="008B654F">
              <w:rPr>
                <w:noProof/>
                <w:webHidden/>
              </w:rPr>
              <w:t>47</w:t>
            </w:r>
            <w:r w:rsidR="008B654F">
              <w:rPr>
                <w:noProof/>
                <w:webHidden/>
              </w:rPr>
              <w:fldChar w:fldCharType="end"/>
            </w:r>
          </w:hyperlink>
        </w:p>
        <w:p w14:paraId="71C8E401" w14:textId="1F51A99A" w:rsidR="008B654F" w:rsidRDefault="00735368">
          <w:pPr>
            <w:pStyle w:val="TOC2"/>
            <w:tabs>
              <w:tab w:val="right" w:leader="dot" w:pos="8296"/>
            </w:tabs>
            <w:ind w:left="480"/>
            <w:rPr>
              <w:noProof/>
            </w:rPr>
          </w:pPr>
          <w:hyperlink w:anchor="_Toc62134284" w:history="1">
            <w:r w:rsidR="008B654F" w:rsidRPr="001F57A0">
              <w:rPr>
                <w:rStyle w:val="af"/>
                <w:noProof/>
              </w:rPr>
              <w:t>6.6 系统各指标测试结果</w:t>
            </w:r>
            <w:r w:rsidR="008B654F">
              <w:rPr>
                <w:noProof/>
                <w:webHidden/>
              </w:rPr>
              <w:tab/>
            </w:r>
            <w:r w:rsidR="008B654F">
              <w:rPr>
                <w:noProof/>
                <w:webHidden/>
              </w:rPr>
              <w:fldChar w:fldCharType="begin"/>
            </w:r>
            <w:r w:rsidR="008B654F">
              <w:rPr>
                <w:noProof/>
                <w:webHidden/>
              </w:rPr>
              <w:instrText xml:space="preserve"> PAGEREF _Toc62134284 \h </w:instrText>
            </w:r>
            <w:r w:rsidR="008B654F">
              <w:rPr>
                <w:noProof/>
                <w:webHidden/>
              </w:rPr>
            </w:r>
            <w:r w:rsidR="008B654F">
              <w:rPr>
                <w:noProof/>
                <w:webHidden/>
              </w:rPr>
              <w:fldChar w:fldCharType="separate"/>
            </w:r>
            <w:r w:rsidR="008B654F">
              <w:rPr>
                <w:noProof/>
                <w:webHidden/>
              </w:rPr>
              <w:t>47</w:t>
            </w:r>
            <w:r w:rsidR="008B654F">
              <w:rPr>
                <w:noProof/>
                <w:webHidden/>
              </w:rPr>
              <w:fldChar w:fldCharType="end"/>
            </w:r>
          </w:hyperlink>
        </w:p>
        <w:p w14:paraId="42DFE151" w14:textId="3894263A" w:rsidR="008B654F" w:rsidRDefault="00735368">
          <w:pPr>
            <w:pStyle w:val="TOC3"/>
            <w:tabs>
              <w:tab w:val="right" w:leader="dot" w:pos="8296"/>
            </w:tabs>
            <w:ind w:left="960"/>
            <w:rPr>
              <w:noProof/>
            </w:rPr>
          </w:pPr>
          <w:hyperlink w:anchor="_Toc62134285" w:history="1">
            <w:r w:rsidR="008B654F" w:rsidRPr="001F57A0">
              <w:rPr>
                <w:rStyle w:val="af"/>
                <w:noProof/>
              </w:rPr>
              <w:t>6.6.1 SOC性能测试结果</w:t>
            </w:r>
            <w:r w:rsidR="008B654F">
              <w:rPr>
                <w:noProof/>
                <w:webHidden/>
              </w:rPr>
              <w:tab/>
            </w:r>
            <w:r w:rsidR="008B654F">
              <w:rPr>
                <w:noProof/>
                <w:webHidden/>
              </w:rPr>
              <w:fldChar w:fldCharType="begin"/>
            </w:r>
            <w:r w:rsidR="008B654F">
              <w:rPr>
                <w:noProof/>
                <w:webHidden/>
              </w:rPr>
              <w:instrText xml:space="preserve"> PAGEREF _Toc62134285 \h </w:instrText>
            </w:r>
            <w:r w:rsidR="008B654F">
              <w:rPr>
                <w:noProof/>
                <w:webHidden/>
              </w:rPr>
            </w:r>
            <w:r w:rsidR="008B654F">
              <w:rPr>
                <w:noProof/>
                <w:webHidden/>
              </w:rPr>
              <w:fldChar w:fldCharType="separate"/>
            </w:r>
            <w:r w:rsidR="008B654F">
              <w:rPr>
                <w:noProof/>
                <w:webHidden/>
              </w:rPr>
              <w:t>47</w:t>
            </w:r>
            <w:r w:rsidR="008B654F">
              <w:rPr>
                <w:noProof/>
                <w:webHidden/>
              </w:rPr>
              <w:fldChar w:fldCharType="end"/>
            </w:r>
          </w:hyperlink>
        </w:p>
        <w:p w14:paraId="21D3AA15" w14:textId="00F7F830" w:rsidR="008B654F" w:rsidRDefault="00735368">
          <w:pPr>
            <w:pStyle w:val="TOC3"/>
            <w:tabs>
              <w:tab w:val="right" w:leader="dot" w:pos="8296"/>
            </w:tabs>
            <w:ind w:left="960"/>
            <w:rPr>
              <w:noProof/>
            </w:rPr>
          </w:pPr>
          <w:hyperlink w:anchor="_Toc62134286" w:history="1">
            <w:r w:rsidR="008B654F" w:rsidRPr="001F57A0">
              <w:rPr>
                <w:rStyle w:val="af"/>
                <w:noProof/>
              </w:rPr>
              <w:t>6.6.2 SOC各指标测试结果</w:t>
            </w:r>
            <w:r w:rsidR="008B654F">
              <w:rPr>
                <w:noProof/>
                <w:webHidden/>
              </w:rPr>
              <w:tab/>
            </w:r>
            <w:r w:rsidR="008B654F">
              <w:rPr>
                <w:noProof/>
                <w:webHidden/>
              </w:rPr>
              <w:fldChar w:fldCharType="begin"/>
            </w:r>
            <w:r w:rsidR="008B654F">
              <w:rPr>
                <w:noProof/>
                <w:webHidden/>
              </w:rPr>
              <w:instrText xml:space="preserve"> PAGEREF _Toc62134286 \h </w:instrText>
            </w:r>
            <w:r w:rsidR="008B654F">
              <w:rPr>
                <w:noProof/>
                <w:webHidden/>
              </w:rPr>
            </w:r>
            <w:r w:rsidR="008B654F">
              <w:rPr>
                <w:noProof/>
                <w:webHidden/>
              </w:rPr>
              <w:fldChar w:fldCharType="separate"/>
            </w:r>
            <w:r w:rsidR="008B654F">
              <w:rPr>
                <w:noProof/>
                <w:webHidden/>
              </w:rPr>
              <w:t>50</w:t>
            </w:r>
            <w:r w:rsidR="008B654F">
              <w:rPr>
                <w:noProof/>
                <w:webHidden/>
              </w:rPr>
              <w:fldChar w:fldCharType="end"/>
            </w:r>
          </w:hyperlink>
        </w:p>
        <w:p w14:paraId="5030B04F" w14:textId="496651EE" w:rsidR="008B654F" w:rsidRDefault="00735368">
          <w:pPr>
            <w:pStyle w:val="TOC2"/>
            <w:tabs>
              <w:tab w:val="right" w:leader="dot" w:pos="8296"/>
            </w:tabs>
            <w:ind w:left="480"/>
            <w:rPr>
              <w:noProof/>
            </w:rPr>
          </w:pPr>
          <w:hyperlink w:anchor="_Toc62134287" w:history="1">
            <w:r w:rsidR="008B654F" w:rsidRPr="001F57A0">
              <w:rPr>
                <w:rStyle w:val="af"/>
                <w:noProof/>
              </w:rPr>
              <w:t>6.7 实物展示</w:t>
            </w:r>
            <w:r w:rsidR="008B654F">
              <w:rPr>
                <w:noProof/>
                <w:webHidden/>
              </w:rPr>
              <w:tab/>
            </w:r>
            <w:r w:rsidR="008B654F">
              <w:rPr>
                <w:noProof/>
                <w:webHidden/>
              </w:rPr>
              <w:fldChar w:fldCharType="begin"/>
            </w:r>
            <w:r w:rsidR="008B654F">
              <w:rPr>
                <w:noProof/>
                <w:webHidden/>
              </w:rPr>
              <w:instrText xml:space="preserve"> PAGEREF _Toc62134287 \h </w:instrText>
            </w:r>
            <w:r w:rsidR="008B654F">
              <w:rPr>
                <w:noProof/>
                <w:webHidden/>
              </w:rPr>
            </w:r>
            <w:r w:rsidR="008B654F">
              <w:rPr>
                <w:noProof/>
                <w:webHidden/>
              </w:rPr>
              <w:fldChar w:fldCharType="separate"/>
            </w:r>
            <w:r w:rsidR="008B654F">
              <w:rPr>
                <w:noProof/>
                <w:webHidden/>
              </w:rPr>
              <w:t>52</w:t>
            </w:r>
            <w:r w:rsidR="008B654F">
              <w:rPr>
                <w:noProof/>
                <w:webHidden/>
              </w:rPr>
              <w:fldChar w:fldCharType="end"/>
            </w:r>
          </w:hyperlink>
        </w:p>
        <w:p w14:paraId="76E8A7E1" w14:textId="0D4555EE" w:rsidR="008B654F" w:rsidRDefault="00735368">
          <w:pPr>
            <w:pStyle w:val="TOC1"/>
            <w:tabs>
              <w:tab w:val="right" w:leader="dot" w:pos="8296"/>
            </w:tabs>
            <w:rPr>
              <w:noProof/>
            </w:rPr>
          </w:pPr>
          <w:hyperlink w:anchor="_Toc62134288" w:history="1">
            <w:r w:rsidR="008B654F" w:rsidRPr="001F57A0">
              <w:rPr>
                <w:rStyle w:val="af"/>
                <w:noProof/>
              </w:rPr>
              <w:t>参考文献</w:t>
            </w:r>
            <w:r w:rsidR="008B654F">
              <w:rPr>
                <w:noProof/>
                <w:webHidden/>
              </w:rPr>
              <w:tab/>
            </w:r>
            <w:r w:rsidR="008B654F">
              <w:rPr>
                <w:noProof/>
                <w:webHidden/>
              </w:rPr>
              <w:fldChar w:fldCharType="begin"/>
            </w:r>
            <w:r w:rsidR="008B654F">
              <w:rPr>
                <w:noProof/>
                <w:webHidden/>
              </w:rPr>
              <w:instrText xml:space="preserve"> PAGEREF _Toc62134288 \h </w:instrText>
            </w:r>
            <w:r w:rsidR="008B654F">
              <w:rPr>
                <w:noProof/>
                <w:webHidden/>
              </w:rPr>
            </w:r>
            <w:r w:rsidR="008B654F">
              <w:rPr>
                <w:noProof/>
                <w:webHidden/>
              </w:rPr>
              <w:fldChar w:fldCharType="separate"/>
            </w:r>
            <w:r w:rsidR="008B654F">
              <w:rPr>
                <w:noProof/>
                <w:webHidden/>
              </w:rPr>
              <w:t>55</w:t>
            </w:r>
            <w:r w:rsidR="008B654F">
              <w:rPr>
                <w:noProof/>
                <w:webHidden/>
              </w:rPr>
              <w:fldChar w:fldCharType="end"/>
            </w:r>
          </w:hyperlink>
        </w:p>
        <w:p w14:paraId="0C9AE5AB" w14:textId="560982B3" w:rsidR="008B654F" w:rsidRDefault="008B654F">
          <w:r>
            <w:rPr>
              <w:b/>
              <w:bCs/>
              <w:lang w:val="zh-CN"/>
            </w:rPr>
            <w:fldChar w:fldCharType="end"/>
          </w:r>
        </w:p>
      </w:sdtContent>
    </w:sdt>
    <w:p w14:paraId="79FB35A5" w14:textId="77777777" w:rsidR="008B654F" w:rsidRDefault="008B654F" w:rsidP="006A3DBF"/>
    <w:p w14:paraId="5958E542" w14:textId="77777777" w:rsidR="008B654F" w:rsidRDefault="008B654F" w:rsidP="006A3DBF"/>
    <w:p w14:paraId="770BA611" w14:textId="77777777" w:rsidR="008B654F" w:rsidRDefault="008B654F" w:rsidP="006A3DBF"/>
    <w:p w14:paraId="28E67C4D" w14:textId="77777777" w:rsidR="008B654F" w:rsidRDefault="008B654F" w:rsidP="006A3DBF"/>
    <w:p w14:paraId="5AECFF5D" w14:textId="77777777" w:rsidR="008B654F" w:rsidRDefault="008B654F" w:rsidP="006A3DBF"/>
    <w:p w14:paraId="5F801DB5" w14:textId="247590DA" w:rsidR="008B654F" w:rsidRDefault="008B654F" w:rsidP="008B654F"/>
    <w:p w14:paraId="4D42C12E" w14:textId="7C82BC64" w:rsidR="006A3DBF" w:rsidRDefault="006A3DBF">
      <w:pPr>
        <w:widowControl/>
        <w:spacing w:line="240" w:lineRule="auto"/>
        <w:jc w:val="left"/>
      </w:pPr>
      <w:r>
        <w:br w:type="page"/>
      </w:r>
    </w:p>
    <w:p w14:paraId="5BE72F4B" w14:textId="510D81FA" w:rsidR="00A42E0D" w:rsidRPr="008B654F" w:rsidRDefault="0032352A" w:rsidP="006A3DBF">
      <w:pPr>
        <w:pStyle w:val="1"/>
        <w:spacing w:before="156" w:after="156"/>
      </w:pPr>
      <w:bookmarkStart w:id="0" w:name="_Toc62134220"/>
      <w:r w:rsidRPr="008B654F">
        <w:rPr>
          <w:rFonts w:hint="eastAsia"/>
        </w:rPr>
        <w:lastRenderedPageBreak/>
        <w:t>1</w:t>
      </w:r>
      <w:r w:rsidRPr="008B654F">
        <w:t xml:space="preserve"> 高能效ECG检测系统功能介绍</w:t>
      </w:r>
      <w:bookmarkEnd w:id="0"/>
    </w:p>
    <w:p w14:paraId="4F0E491B" w14:textId="77777777" w:rsidR="00A42E0D" w:rsidRPr="008B654F" w:rsidRDefault="0032352A" w:rsidP="008B654F">
      <w:pPr>
        <w:pStyle w:val="2"/>
        <w:spacing w:before="156" w:after="156"/>
      </w:pPr>
      <w:bookmarkStart w:id="1" w:name="_Toc62134221"/>
      <w:r w:rsidRPr="008B654F">
        <w:rPr>
          <w:rFonts w:hint="eastAsia"/>
        </w:rPr>
        <w:t>1</w:t>
      </w:r>
      <w:r w:rsidRPr="008B654F">
        <w:t>.1 ECG检测概述</w:t>
      </w:r>
      <w:bookmarkEnd w:id="1"/>
    </w:p>
    <w:p w14:paraId="72176A1F" w14:textId="77777777" w:rsidR="00A42E0D" w:rsidRDefault="0032352A">
      <w:pPr>
        <w:ind w:firstLine="480"/>
        <w:rPr>
          <w:ins w:id="2" w:author="LLQ" w:date="2020-07-20T11:01:00Z"/>
        </w:rPr>
      </w:pPr>
      <w:ins w:id="3" w:author="LLQ" w:date="2020-07-20T11:01:00Z">
        <w:r>
          <w:rPr>
            <w:rFonts w:hint="eastAsia"/>
          </w:rPr>
          <w:t>心率失常是心血管疾病</w:t>
        </w:r>
        <w:r>
          <w:t>的起因</w:t>
        </w:r>
        <w:r>
          <w:rPr>
            <w:rFonts w:hint="eastAsia"/>
          </w:rPr>
          <w:t>，中国医学科学院2018年研究数据表明：心律失常造成的心血管疾病是威胁人民健康生命的主要疾病</w:t>
        </w:r>
        <w:r>
          <w:rPr>
            <w:vertAlign w:val="superscript"/>
          </w:rPr>
          <w:fldChar w:fldCharType="begin"/>
        </w:r>
        <w:r>
          <w:rPr>
            <w:vertAlign w:val="superscript"/>
          </w:rPr>
          <w:instrText xml:space="preserve"> </w:instrText>
        </w:r>
        <w:r>
          <w:rPr>
            <w:rFonts w:hint="eastAsia"/>
            <w:vertAlign w:val="superscript"/>
          </w:rPr>
          <w:instrText>REF _Ref25583872 \r \h</w:instrText>
        </w:r>
        <w:r>
          <w:rPr>
            <w:vertAlign w:val="superscript"/>
          </w:rPr>
          <w:instrText xml:space="preserve">  \* MERGEFORMAT </w:instrText>
        </w:r>
      </w:ins>
      <w:r>
        <w:rPr>
          <w:vertAlign w:val="superscript"/>
        </w:rPr>
      </w:r>
      <w:ins w:id="4" w:author="LLQ" w:date="2020-07-20T11:01:00Z">
        <w:r>
          <w:rPr>
            <w:vertAlign w:val="superscript"/>
          </w:rPr>
          <w:fldChar w:fldCharType="separate"/>
        </w:r>
      </w:ins>
      <w:r>
        <w:rPr>
          <w:vertAlign w:val="superscript"/>
        </w:rPr>
        <w:t>[1]</w:t>
      </w:r>
      <w:ins w:id="5" w:author="LLQ" w:date="2020-07-20T11:01:00Z">
        <w:r>
          <w:rPr>
            <w:vertAlign w:val="superscript"/>
          </w:rPr>
          <w:fldChar w:fldCharType="end"/>
        </w:r>
        <w:r>
          <w:rPr>
            <w:rFonts w:hint="eastAsia"/>
          </w:rPr>
          <w:t>。“早预防，早发现，早治疗”是避免该现象发生的重要举措。我国每年有约54万人死于心律失常导致的猝死</w:t>
        </w:r>
        <w:r>
          <w:rPr>
            <w:vertAlign w:val="superscript"/>
          </w:rPr>
          <w:fldChar w:fldCharType="begin"/>
        </w:r>
        <w:r>
          <w:rPr>
            <w:vertAlign w:val="superscript"/>
          </w:rPr>
          <w:instrText xml:space="preserve"> </w:instrText>
        </w:r>
        <w:r>
          <w:rPr>
            <w:rFonts w:hint="eastAsia"/>
            <w:vertAlign w:val="superscript"/>
          </w:rPr>
          <w:instrText>REF _Ref25584004 \r \h</w:instrText>
        </w:r>
        <w:r>
          <w:rPr>
            <w:vertAlign w:val="superscript"/>
          </w:rPr>
          <w:instrText xml:space="preserve">  \* MERGEFORMAT </w:instrText>
        </w:r>
      </w:ins>
      <w:r>
        <w:rPr>
          <w:vertAlign w:val="superscript"/>
        </w:rPr>
      </w:r>
      <w:ins w:id="6" w:author="LLQ" w:date="2020-07-20T11:01:00Z">
        <w:r>
          <w:rPr>
            <w:vertAlign w:val="superscript"/>
          </w:rPr>
          <w:fldChar w:fldCharType="separate"/>
        </w:r>
      </w:ins>
      <w:r>
        <w:rPr>
          <w:vertAlign w:val="superscript"/>
        </w:rPr>
        <w:t>[2]</w:t>
      </w:r>
      <w:ins w:id="7" w:author="LLQ" w:date="2020-07-20T11:01:00Z">
        <w:r>
          <w:rPr>
            <w:vertAlign w:val="superscript"/>
          </w:rPr>
          <w:fldChar w:fldCharType="end"/>
        </w:r>
        <w:r>
          <w:rPr>
            <w:rFonts w:hint="eastAsia"/>
          </w:rPr>
          <w:t>，大部分送治不及时猝死案例发生在医院外</w:t>
        </w:r>
        <w:r>
          <w:rPr>
            <w:vertAlign w:val="superscript"/>
          </w:rPr>
          <w:fldChar w:fldCharType="begin"/>
        </w:r>
        <w:r>
          <w:rPr>
            <w:vertAlign w:val="superscript"/>
          </w:rPr>
          <w:instrText xml:space="preserve"> </w:instrText>
        </w:r>
        <w:r>
          <w:rPr>
            <w:rFonts w:hint="eastAsia"/>
            <w:vertAlign w:val="superscript"/>
          </w:rPr>
          <w:instrText>REF _Ref25587572 \r \h</w:instrText>
        </w:r>
        <w:r>
          <w:rPr>
            <w:vertAlign w:val="superscript"/>
          </w:rPr>
          <w:instrText xml:space="preserve">  \* MERGEFORMAT </w:instrText>
        </w:r>
      </w:ins>
      <w:r>
        <w:rPr>
          <w:vertAlign w:val="superscript"/>
        </w:rPr>
      </w:r>
      <w:ins w:id="8" w:author="LLQ" w:date="2020-07-20T11:01:00Z">
        <w:r>
          <w:rPr>
            <w:vertAlign w:val="superscript"/>
          </w:rPr>
          <w:fldChar w:fldCharType="separate"/>
        </w:r>
      </w:ins>
      <w:r>
        <w:rPr>
          <w:vertAlign w:val="superscript"/>
        </w:rPr>
        <w:t>[3]</w:t>
      </w:r>
      <w:ins w:id="9" w:author="LLQ" w:date="2020-07-20T11:01:00Z">
        <w:r>
          <w:rPr>
            <w:vertAlign w:val="superscript"/>
          </w:rPr>
          <w:fldChar w:fldCharType="end"/>
        </w:r>
        <w:r>
          <w:rPr>
            <w:rFonts w:hint="eastAsia"/>
          </w:rPr>
          <w:t>。</w:t>
        </w:r>
        <w:r>
          <w:t>心电图</w:t>
        </w:r>
        <w:r>
          <w:rPr>
            <w:rFonts w:hint="eastAsia"/>
          </w:rPr>
          <w:t>(</w:t>
        </w:r>
        <w:r>
          <w:t>Electrocardiography</w:t>
        </w:r>
        <w:r>
          <w:rPr>
            <w:rFonts w:hint="eastAsia"/>
          </w:rPr>
          <w:t>,</w:t>
        </w:r>
        <w:r>
          <w:t xml:space="preserve"> ECG)</w:t>
        </w:r>
        <w:r>
          <w:rPr>
            <w:rFonts w:hint="eastAsia"/>
          </w:rPr>
          <w:t xml:space="preserve"> </w:t>
        </w:r>
        <w:r>
          <w:t>是重要检测手段之一，被广泛应用于临床诊断心律不齐。部分类型心律失常的早期症状由于持续时间短，不易察觉，但发病突然且症状强烈。而</w:t>
        </w:r>
        <w:r>
          <w:rPr>
            <w:rFonts w:hint="eastAsia"/>
          </w:rPr>
          <w:t>如图</w:t>
        </w:r>
      </w:ins>
      <w:r>
        <w:t>1</w:t>
      </w:r>
      <w:r>
        <w:rPr>
          <w:rFonts w:hint="eastAsia"/>
        </w:rPr>
        <w:t>-</w:t>
      </w:r>
      <w:r>
        <w:t>1</w:t>
      </w:r>
      <w:ins w:id="10" w:author="LLQ" w:date="2020-07-20T11:01:00Z">
        <w:r>
          <w:rPr>
            <w:rFonts w:hint="eastAsia"/>
          </w:rPr>
          <w:t>所示，</w:t>
        </w:r>
        <w:r>
          <w:t>诸如</w:t>
        </w:r>
        <w:r>
          <w:rPr>
            <w:rFonts w:hint="eastAsia"/>
          </w:rPr>
          <w:t>贴片式或</w:t>
        </w:r>
        <w:r>
          <w:t>手环等可穿戴设备可以进行长时间的、实时的心率检测</w:t>
        </w:r>
        <w:r>
          <w:rPr>
            <w:rFonts w:hint="eastAsia"/>
          </w:rPr>
          <w:t>，通过云端发送给护理医师，便于记录和跟踪和诊断患者的心率变化情况。</w:t>
        </w:r>
        <w:r>
          <w:t>如果在患者出现心律失常时及时</w:t>
        </w:r>
        <w:r>
          <w:rPr>
            <w:rFonts w:hint="eastAsia"/>
          </w:rPr>
          <w:t>发出健康</w:t>
        </w:r>
        <w:r>
          <w:t>预警，</w:t>
        </w:r>
        <w:r>
          <w:rPr>
            <w:rFonts w:hint="eastAsia"/>
          </w:rPr>
          <w:t>可有效</w:t>
        </w:r>
        <w:r>
          <w:t>避免更多意外发生。因此，能够进行实时心律失常监测的</w:t>
        </w:r>
        <w:r>
          <w:rPr>
            <w:rFonts w:hint="eastAsia"/>
          </w:rPr>
          <w:t>智能</w:t>
        </w:r>
        <w:r>
          <w:t>可</w:t>
        </w:r>
        <w:r>
          <w:rPr>
            <w:rFonts w:hint="eastAsia"/>
          </w:rPr>
          <w:t>穿戴设备相关技术受到了广泛关注</w:t>
        </w:r>
        <w:r>
          <w:t>。</w:t>
        </w:r>
      </w:ins>
    </w:p>
    <w:p w14:paraId="074F14E3" w14:textId="77777777" w:rsidR="00A42E0D" w:rsidRDefault="00A42E0D">
      <w:pPr>
        <w:ind w:firstLine="420"/>
      </w:pPr>
    </w:p>
    <w:p w14:paraId="7FE0F20C" w14:textId="6FBA9AA7" w:rsidR="00A42E0D" w:rsidRDefault="0032352A">
      <w:pPr>
        <w:pStyle w:val="ae"/>
        <w:spacing w:after="156"/>
        <w:rPr>
          <w:ins w:id="11" w:author="LLQ" w:date="2020-07-20T11:01:00Z"/>
        </w:rPr>
      </w:pPr>
      <w:ins w:id="12" w:author="LLQ" w:date="2020-07-20T11:01:00Z">
        <w:r>
          <w:rPr>
            <w:noProof/>
          </w:rPr>
          <w:drawing>
            <wp:inline distT="0" distB="0" distL="114300" distR="114300" wp14:anchorId="4E79B446" wp14:editId="2E05BCB2">
              <wp:extent cx="4676775" cy="2133600"/>
              <wp:effectExtent l="0" t="0" r="0" b="0"/>
              <wp:docPr id="11" name="图片 8"/>
              <wp:cNvGraphicFramePr/>
              <a:graphic xmlns:a="http://schemas.openxmlformats.org/drawingml/2006/main">
                <a:graphicData uri="http://schemas.openxmlformats.org/drawingml/2006/picture">
                  <pic:pic xmlns:pic="http://schemas.openxmlformats.org/drawingml/2006/picture">
                    <pic:nvPicPr>
                      <pic:cNvPr id="11" name="图片 8"/>
                      <pic:cNvPicPr/>
                    </pic:nvPicPr>
                    <pic:blipFill>
                      <a:blip r:embed="rId9"/>
                      <a:stretch>
                        <a:fillRect/>
                      </a:stretch>
                    </pic:blipFill>
                    <pic:spPr>
                      <a:xfrm>
                        <a:off x="0" y="0"/>
                        <a:ext cx="4676775" cy="2133600"/>
                      </a:xfrm>
                      <a:prstGeom prst="rect">
                        <a:avLst/>
                      </a:prstGeom>
                      <a:noFill/>
                      <a:ln>
                        <a:noFill/>
                      </a:ln>
                    </pic:spPr>
                  </pic:pic>
                </a:graphicData>
              </a:graphic>
            </wp:inline>
          </w:drawing>
        </w:r>
      </w:ins>
    </w:p>
    <w:p w14:paraId="73B2AF4A" w14:textId="77777777" w:rsidR="00A42E0D" w:rsidRDefault="0032352A">
      <w:pPr>
        <w:pStyle w:val="ae"/>
        <w:spacing w:after="156"/>
        <w:rPr>
          <w:ins w:id="13" w:author="LLQ" w:date="2020-07-20T11:01:00Z"/>
        </w:rPr>
      </w:pPr>
      <w:ins w:id="14" w:author="LLQ" w:date="2020-07-20T11:01:00Z">
        <w:r>
          <w:rPr>
            <w:rFonts w:hint="eastAsia"/>
          </w:rPr>
          <w:t>图1</w:t>
        </w:r>
      </w:ins>
      <w:r>
        <w:rPr>
          <w:rFonts w:hint="eastAsia"/>
        </w:rPr>
        <w:t>-1</w:t>
      </w:r>
      <w:ins w:id="15" w:author="LLQ" w:date="2020-07-20T11:01:00Z">
        <w:r>
          <w:t xml:space="preserve"> ECG</w:t>
        </w:r>
        <w:r>
          <w:rPr>
            <w:rFonts w:hint="eastAsia"/>
          </w:rPr>
          <w:t>心率信号采集、</w:t>
        </w:r>
        <w:r>
          <w:t>检测</w:t>
        </w:r>
        <w:r>
          <w:rPr>
            <w:rFonts w:hint="eastAsia"/>
          </w:rPr>
          <w:t>及诊断</w:t>
        </w:r>
        <w:r>
          <w:t>过程</w:t>
        </w:r>
      </w:ins>
    </w:p>
    <w:p w14:paraId="28FBB0AE" w14:textId="77777777" w:rsidR="00A42E0D" w:rsidRDefault="0032352A">
      <w:pPr>
        <w:ind w:firstLine="480"/>
        <w:rPr>
          <w:ins w:id="16" w:author="LLQ" w:date="2020-07-20T11:01:00Z"/>
        </w:rPr>
      </w:pPr>
      <w:bookmarkStart w:id="17" w:name="_Hlk46175445"/>
      <w:ins w:id="18" w:author="LLQ" w:date="2020-07-20T11:01:00Z">
        <w:r>
          <w:rPr>
            <w:rFonts w:hint="eastAsia"/>
          </w:rPr>
          <w:t>现有的自动心律诊断设备系统通常都基于模式识别的机器学习算法。而不同患者的</w:t>
        </w:r>
        <w:r>
          <w:t>ECG信号存在很大差异，</w:t>
        </w:r>
        <w:r>
          <w:rPr>
            <w:rFonts w:hint="eastAsia"/>
          </w:rPr>
          <w:t>导致这类主要依赖于特征设计水平的方法</w:t>
        </w:r>
        <w:r>
          <w:t>泛化能力较</w:t>
        </w:r>
        <w:r>
          <w:rPr>
            <w:rFonts w:hint="eastAsia"/>
          </w:rPr>
          <w:t>低</w:t>
        </w:r>
        <w:r>
          <w:t>，无法很好地应用于数量庞大的心律失常患者群体。</w:t>
        </w:r>
        <w:bookmarkEnd w:id="17"/>
        <w:r>
          <w:rPr>
            <w:rFonts w:hint="eastAsia"/>
          </w:rPr>
          <w:t>近年来不断发展的深度学习算法具有从数据中学习更高级特征的能力</w:t>
        </w:r>
        <w:r>
          <w:rPr>
            <w:rFonts w:hint="eastAsia"/>
            <w:vertAlign w:val="superscript"/>
          </w:rPr>
          <w:t>[4]</w:t>
        </w:r>
        <w:r>
          <w:rPr>
            <w:rFonts w:hint="eastAsia"/>
          </w:rPr>
          <w:t>,其层次化的结构使其表现出更好的泛化能力和鲁棒性。神经网络直接从原始数据学习特征，不需要额外的数</w:t>
        </w:r>
        <w:r>
          <w:rPr>
            <w:rFonts w:hint="eastAsia"/>
          </w:rPr>
          <w:lastRenderedPageBreak/>
          <w:t>据处理和特征工程，更适合处理以图像表示心脏活动的</w:t>
        </w:r>
        <w:r>
          <w:t>ECG信号。因此，将</w:t>
        </w:r>
        <w:r>
          <w:rPr>
            <w:rFonts w:hint="eastAsia"/>
          </w:rPr>
          <w:t>深度</w:t>
        </w:r>
        <w:r>
          <w:t>神经网络</w:t>
        </w:r>
        <w:r>
          <w:rPr>
            <w:rFonts w:hint="eastAsia"/>
          </w:rPr>
          <w:t>（Deep neural network，DNN）</w:t>
        </w:r>
        <w:r>
          <w:t>应用于</w:t>
        </w:r>
        <w:r>
          <w:rPr>
            <w:rFonts w:hint="eastAsia"/>
          </w:rPr>
          <w:t>智能</w:t>
        </w:r>
        <w:r>
          <w:t>心律症状判决</w:t>
        </w:r>
        <w:r>
          <w:rPr>
            <w:rFonts w:hint="eastAsia"/>
          </w:rPr>
          <w:t>设备的</w:t>
        </w:r>
        <w:r>
          <w:t>研究受到越来越多的关注。</w:t>
        </w:r>
      </w:ins>
    </w:p>
    <w:p w14:paraId="5AB5D45B" w14:textId="77777777" w:rsidR="00A42E0D" w:rsidRDefault="0032352A">
      <w:pPr>
        <w:ind w:firstLine="480"/>
        <w:rPr>
          <w:spacing w:val="-6"/>
        </w:rPr>
      </w:pPr>
      <w:ins w:id="19" w:author="LLQ" w:date="2020-07-20T11:01:00Z">
        <w:r>
          <w:rPr>
            <w:rFonts w:hint="eastAsia"/>
          </w:rPr>
          <w:t>尽管D</w:t>
        </w:r>
        <w:r>
          <w:t>NN</w:t>
        </w:r>
        <w:r>
          <w:rPr>
            <w:rFonts w:hint="eastAsia"/>
          </w:rPr>
          <w:t>对于心律识别任务有诸多优势，但将</w:t>
        </w:r>
        <w:r>
          <w:t>DNN</w:t>
        </w:r>
        <w:r>
          <w:rPr>
            <w:rFonts w:hint="eastAsia"/>
          </w:rPr>
          <w:t>模型部署到计算资源及内存空间有限的可穿戴设备中仍受很多限制。一方面在于现有D</w:t>
        </w:r>
        <w:r>
          <w:t>NN</w:t>
        </w:r>
        <w:r>
          <w:rPr>
            <w:rFonts w:hint="eastAsia"/>
          </w:rPr>
          <w:t>模型推导需要消耗大量能量。DNN作为计算密集和访存密集型模型，其推导过程包含成千上亿次计算与访存操作，这为硬件资源有限的可穿戴设备带来巨大的功耗负担</w:t>
        </w:r>
        <w:r>
          <w:rPr>
            <w:rFonts w:hint="eastAsia"/>
            <w:vertAlign w:val="superscript"/>
          </w:rPr>
          <w:t>[5][6]</w:t>
        </w:r>
        <w:r>
          <w:rPr>
            <w:rFonts w:hint="eastAsia"/>
          </w:rPr>
          <w:t>。</w:t>
        </w:r>
        <w:r>
          <w:rPr>
            <w:rFonts w:hint="eastAsia"/>
            <w:bCs/>
            <w:spacing w:val="-6"/>
          </w:rPr>
          <w:t>另一方面，保存D</w:t>
        </w:r>
        <w:r>
          <w:rPr>
            <w:bCs/>
            <w:spacing w:val="-6"/>
          </w:rPr>
          <w:t>NN</w:t>
        </w:r>
        <w:r>
          <w:rPr>
            <w:rFonts w:hint="eastAsia"/>
            <w:bCs/>
            <w:spacing w:val="-6"/>
          </w:rPr>
          <w:t>模型需要大量内存空间。</w:t>
        </w:r>
        <w:r>
          <w:rPr>
            <w:rFonts w:hint="eastAsia"/>
            <w:spacing w:val="-6"/>
          </w:rPr>
          <w:t>D</w:t>
        </w:r>
        <w:r>
          <w:rPr>
            <w:spacing w:val="-6"/>
          </w:rPr>
          <w:t>NN</w:t>
        </w:r>
        <w:r>
          <w:rPr>
            <w:rFonts w:hint="eastAsia"/>
            <w:spacing w:val="-6"/>
          </w:rPr>
          <w:t>的设计者往往通过增加网络深度来提升网络性能</w:t>
        </w:r>
        <w:r>
          <w:rPr>
            <w:spacing w:val="-6"/>
            <w:vertAlign w:val="superscript"/>
          </w:rPr>
          <w:fldChar w:fldCharType="begin"/>
        </w:r>
        <w:r>
          <w:rPr>
            <w:spacing w:val="-6"/>
            <w:vertAlign w:val="superscript"/>
          </w:rPr>
          <w:instrText xml:space="preserve"> </w:instrText>
        </w:r>
        <w:r>
          <w:rPr>
            <w:rFonts w:hint="eastAsia"/>
            <w:spacing w:val="-6"/>
            <w:vertAlign w:val="superscript"/>
          </w:rPr>
          <w:instrText>REF _Ref25585704 \r \h</w:instrText>
        </w:r>
        <w:r>
          <w:rPr>
            <w:spacing w:val="-6"/>
            <w:vertAlign w:val="superscript"/>
          </w:rPr>
          <w:instrText xml:space="preserve">  \* MERGEFORMAT </w:instrText>
        </w:r>
      </w:ins>
      <w:r>
        <w:rPr>
          <w:spacing w:val="-6"/>
          <w:vertAlign w:val="superscript"/>
        </w:rPr>
      </w:r>
      <w:ins w:id="20" w:author="LLQ" w:date="2020-07-20T11:01:00Z">
        <w:r>
          <w:rPr>
            <w:spacing w:val="-6"/>
            <w:vertAlign w:val="superscript"/>
          </w:rPr>
          <w:fldChar w:fldCharType="separate"/>
        </w:r>
      </w:ins>
      <w:r>
        <w:rPr>
          <w:spacing w:val="-6"/>
          <w:vertAlign w:val="superscript"/>
        </w:rPr>
        <w:t>[5]</w:t>
      </w:r>
      <w:ins w:id="21" w:author="LLQ" w:date="2020-07-20T11:01:00Z">
        <w:r>
          <w:rPr>
            <w:spacing w:val="-6"/>
            <w:vertAlign w:val="superscript"/>
          </w:rPr>
          <w:fldChar w:fldCharType="end"/>
        </w:r>
        <w:r>
          <w:rPr>
            <w:rFonts w:hint="eastAsia"/>
            <w:spacing w:val="-6"/>
          </w:rPr>
          <w:t>，这类设计方法导致D</w:t>
        </w:r>
        <w:r>
          <w:rPr>
            <w:spacing w:val="-6"/>
          </w:rPr>
          <w:t>NN</w:t>
        </w:r>
        <w:r>
          <w:rPr>
            <w:rFonts w:hint="eastAsia"/>
            <w:spacing w:val="-6"/>
          </w:rPr>
          <w:t>模型大小急剧增长</w:t>
        </w:r>
        <w:r>
          <w:rPr>
            <w:rFonts w:hint="eastAsia"/>
            <w:spacing w:val="-6"/>
            <w:vertAlign w:val="superscript"/>
          </w:rPr>
          <w:t>[7]</w:t>
        </w:r>
        <w:r>
          <w:rPr>
            <w:rFonts w:hint="eastAsia"/>
            <w:spacing w:val="-6"/>
          </w:rPr>
          <w:t>。将这些大深度的模型部署端到内存空间有限的可穿戴设备中将是巨大挑战</w:t>
        </w:r>
        <w:r>
          <w:rPr>
            <w:spacing w:val="-6"/>
            <w:vertAlign w:val="superscript"/>
          </w:rPr>
          <w:fldChar w:fldCharType="begin"/>
        </w:r>
        <w:r>
          <w:rPr>
            <w:spacing w:val="-6"/>
            <w:vertAlign w:val="superscript"/>
          </w:rPr>
          <w:instrText xml:space="preserve"> </w:instrText>
        </w:r>
        <w:r>
          <w:rPr>
            <w:rFonts w:hint="eastAsia"/>
            <w:spacing w:val="-6"/>
            <w:vertAlign w:val="superscript"/>
          </w:rPr>
          <w:instrText>REF _Ref25610270 \r \h</w:instrText>
        </w:r>
        <w:r>
          <w:rPr>
            <w:spacing w:val="-6"/>
            <w:vertAlign w:val="superscript"/>
          </w:rPr>
          <w:instrText xml:space="preserve">  \* MERGEFORMAT </w:instrText>
        </w:r>
      </w:ins>
      <w:r>
        <w:rPr>
          <w:spacing w:val="-6"/>
          <w:vertAlign w:val="superscript"/>
        </w:rPr>
      </w:r>
      <w:ins w:id="22" w:author="LLQ" w:date="2020-07-20T11:01:00Z">
        <w:r>
          <w:rPr>
            <w:spacing w:val="-6"/>
            <w:vertAlign w:val="superscript"/>
          </w:rPr>
          <w:fldChar w:fldCharType="separate"/>
        </w:r>
      </w:ins>
      <w:r>
        <w:rPr>
          <w:spacing w:val="-6"/>
          <w:vertAlign w:val="superscript"/>
        </w:rPr>
        <w:t>[5]</w:t>
      </w:r>
      <w:ins w:id="23" w:author="LLQ" w:date="2020-07-20T11:01:00Z">
        <w:r>
          <w:rPr>
            <w:spacing w:val="-6"/>
            <w:vertAlign w:val="superscript"/>
          </w:rPr>
          <w:fldChar w:fldCharType="end"/>
        </w:r>
        <w:r>
          <w:rPr>
            <w:rFonts w:hint="eastAsia"/>
            <w:spacing w:val="-6"/>
          </w:rPr>
          <w:t>。同时，大规模的网络模型需要使用片外D</w:t>
        </w:r>
        <w:r>
          <w:rPr>
            <w:spacing w:val="-6"/>
          </w:rPr>
          <w:t>RAM</w:t>
        </w:r>
        <w:r>
          <w:rPr>
            <w:rFonts w:hint="eastAsia"/>
            <w:spacing w:val="-6"/>
          </w:rPr>
          <w:t>进行储存，对于片外D</w:t>
        </w:r>
        <w:r>
          <w:rPr>
            <w:spacing w:val="-6"/>
          </w:rPr>
          <w:t>RAM</w:t>
        </w:r>
        <w:r>
          <w:rPr>
            <w:rFonts w:hint="eastAsia"/>
            <w:spacing w:val="-6"/>
          </w:rPr>
          <w:t>的访存又进一步加剧了功耗问题。</w:t>
        </w:r>
      </w:ins>
    </w:p>
    <w:p w14:paraId="0CA09C66" w14:textId="77777777" w:rsidR="00A42E0D" w:rsidRDefault="0032352A">
      <w:pPr>
        <w:ind w:firstLine="480"/>
        <w:rPr>
          <w:ins w:id="24" w:author="LLQ" w:date="2020-07-20T11:01:00Z"/>
        </w:rPr>
      </w:pPr>
      <w:ins w:id="25" w:author="LLQ" w:date="2020-07-20T11:01:00Z">
        <w:r>
          <w:rPr>
            <w:rFonts w:hint="eastAsia"/>
          </w:rPr>
          <w:t>因此，对更高能效的智能心率检测系统的研究具有重要价值，在临床诊断，健康状况监测等领域有很大的应用前景。</w:t>
        </w:r>
      </w:ins>
    </w:p>
    <w:p w14:paraId="089CB9C5" w14:textId="77777777" w:rsidR="00A42E0D" w:rsidRDefault="00A42E0D">
      <w:pPr>
        <w:ind w:firstLine="420"/>
      </w:pPr>
    </w:p>
    <w:p w14:paraId="7F8F5D54" w14:textId="77777777" w:rsidR="00A42E0D" w:rsidRPr="008B654F" w:rsidRDefault="0032352A" w:rsidP="008B654F">
      <w:pPr>
        <w:pStyle w:val="2"/>
        <w:spacing w:before="156" w:after="156"/>
      </w:pPr>
      <w:bookmarkStart w:id="26" w:name="_Toc62134222"/>
      <w:r w:rsidRPr="008B654F">
        <w:rPr>
          <w:rFonts w:hint="eastAsia"/>
        </w:rPr>
        <w:t>1</w:t>
      </w:r>
      <w:r w:rsidRPr="008B654F">
        <w:t>.2 ECG检测系统功能介绍</w:t>
      </w:r>
      <w:bookmarkEnd w:id="26"/>
    </w:p>
    <w:p w14:paraId="39FC6A82" w14:textId="77777777" w:rsidR="00A42E0D" w:rsidRDefault="0032352A">
      <w:pPr>
        <w:ind w:firstLine="480"/>
        <w:rPr>
          <w:ins w:id="27" w:author="LLQ" w:date="2020-07-20T11:01:00Z"/>
        </w:rPr>
      </w:pPr>
      <w:ins w:id="28" w:author="LLQ" w:date="2020-07-20T11:01:00Z">
        <w:r>
          <w:rPr>
            <w:rFonts w:hint="eastAsia"/>
          </w:rPr>
          <w:t>为了解决上述问题，</w:t>
        </w:r>
      </w:ins>
      <w:r>
        <w:rPr>
          <w:rFonts w:hint="eastAsia"/>
        </w:rPr>
        <w:t>我们采用软硬件协同的方法。首先搭建和训练了用于</w:t>
      </w:r>
      <w:r>
        <w:t>ECG心率不齐检测的CNN网络。然后采用更高效的量化策略对参数进行压缩，将参数量压缩了4倍，大幅减少对计算和存储的需求，降低了设备能耗，同时17类心率不齐检测精度保持在95.72％。</w:t>
      </w:r>
      <w:r>
        <w:rPr>
          <w:rFonts w:hint="eastAsia"/>
        </w:rPr>
        <w:t>然后</w:t>
      </w:r>
      <w:r>
        <w:t>，我们设计了更为精简的参数访问策略和卷积计算脉动阵列结构来降低数据传输和处理功耗。最后，在MIZ-702N FPGA开发板上完成了基于ECG信号高能效智能心律检测SOC的轻量化设计与硬件验证，并评估</w:t>
      </w:r>
      <w:r>
        <w:rPr>
          <w:rFonts w:hint="eastAsia"/>
        </w:rPr>
        <w:t>出系统总功耗为2.18W，占用开发平台65%的逻辑单元LUT、19%的触发器、3%的LUTRAM和6%的BUFG，资源使用率和功耗都是比较低，而且时序裕量大于0，没有时序违例，</w:t>
      </w:r>
      <w:r>
        <w:t>且硬件计算比</w:t>
      </w:r>
      <w:r>
        <w:rPr>
          <w:rFonts w:hint="eastAsia"/>
        </w:rPr>
        <w:t>纯软件计算性能快7</w:t>
      </w:r>
      <w:r>
        <w:t>35倍</w:t>
      </w:r>
      <w:r>
        <w:rPr>
          <w:rFonts w:hint="eastAsia"/>
        </w:rPr>
        <w:t>，</w:t>
      </w:r>
      <w:r>
        <w:t>速度远大于软件计算</w:t>
      </w:r>
      <w:r>
        <w:rPr>
          <w:rFonts w:hint="eastAsia"/>
        </w:rPr>
        <w:t>。</w:t>
      </w:r>
    </w:p>
    <w:p w14:paraId="238ED4F8" w14:textId="77777777" w:rsidR="00A42E0D" w:rsidRDefault="0032352A">
      <w:pPr>
        <w:pStyle w:val="ae"/>
        <w:spacing w:after="156"/>
      </w:pPr>
      <w:r>
        <w:rPr>
          <w:noProof/>
        </w:rPr>
        <w:lastRenderedPageBreak/>
        <w:drawing>
          <wp:inline distT="0" distB="0" distL="0" distR="0" wp14:anchorId="2D24B548" wp14:editId="744B62F8">
            <wp:extent cx="5274310" cy="2305050"/>
            <wp:effectExtent l="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2305050"/>
                    </a:xfrm>
                    <a:prstGeom prst="rect">
                      <a:avLst/>
                    </a:prstGeom>
                  </pic:spPr>
                </pic:pic>
              </a:graphicData>
            </a:graphic>
          </wp:inline>
        </w:drawing>
      </w:r>
    </w:p>
    <w:p w14:paraId="398CFC78" w14:textId="77777777" w:rsidR="00A42E0D" w:rsidRDefault="0032352A">
      <w:pPr>
        <w:pStyle w:val="ae"/>
        <w:spacing w:after="156"/>
        <w:rPr>
          <w:ins w:id="29" w:author="LLQ" w:date="2020-07-20T11:01:00Z"/>
        </w:rPr>
      </w:pPr>
      <w:ins w:id="30" w:author="LLQ" w:date="2020-07-20T11:01:00Z">
        <w:r>
          <w:rPr>
            <w:rFonts w:hint="eastAsia"/>
          </w:rPr>
          <w:t>图1</w:t>
        </w:r>
      </w:ins>
      <w:r>
        <w:t>-</w:t>
      </w:r>
      <w:ins w:id="31" w:author="LLQ" w:date="2020-07-20T11:01:00Z">
        <w:r>
          <w:rPr>
            <w:rFonts w:hint="eastAsia"/>
          </w:rPr>
          <w:t>2系统功能模块框图</w:t>
        </w:r>
      </w:ins>
    </w:p>
    <w:p w14:paraId="70BE6148" w14:textId="77777777" w:rsidR="00A42E0D" w:rsidRDefault="0032352A">
      <w:pPr>
        <w:ind w:firstLine="480"/>
        <w:rPr>
          <w:ins w:id="32" w:author="LLQ" w:date="2020-07-20T11:01:00Z"/>
        </w:rPr>
      </w:pPr>
      <w:ins w:id="33" w:author="LLQ" w:date="2020-07-20T11:01:00Z">
        <w:r>
          <w:rPr>
            <w:rFonts w:hint="eastAsia"/>
          </w:rPr>
          <w:t>如图1</w:t>
        </w:r>
      </w:ins>
      <w:r>
        <w:rPr>
          <w:rFonts w:hint="eastAsia"/>
        </w:rPr>
        <w:t>-</w:t>
      </w:r>
      <w:ins w:id="34" w:author="LLQ" w:date="2020-07-20T11:01:00Z">
        <w:r>
          <w:rPr>
            <w:rFonts w:hint="eastAsia"/>
          </w:rPr>
          <w:t>2所示为</w:t>
        </w:r>
      </w:ins>
      <w:r>
        <w:rPr>
          <w:rFonts w:hint="eastAsia"/>
        </w:rPr>
        <w:t>系统</w:t>
      </w:r>
      <w:ins w:id="35" w:author="LLQ" w:date="2020-07-20T11:01:00Z">
        <w:r>
          <w:rPr>
            <w:rFonts w:hint="eastAsia"/>
          </w:rPr>
          <w:t>框图，该系统主要包括模式配置模块SPU、内存控制模块MC、脉动阵列PE Array、Relu&amp;Pool计算模块、数据存储模块（WeightBuffer、InOutbuffer、Inputregfile和Outputregfile）。其中SPU主要控制</w:t>
        </w:r>
      </w:ins>
      <w:r>
        <w:rPr>
          <w:rFonts w:hint="eastAsia"/>
        </w:rPr>
        <w:t>整</w:t>
      </w:r>
      <w:ins w:id="36" w:author="LLQ" w:date="2020-07-20T11:01:00Z">
        <w:r>
          <w:rPr>
            <w:rFonts w:hint="eastAsia"/>
          </w:rPr>
          <w:t>个加速器的状态切换和数据流配置，内存控制模块MC控制数据从上位机通过PCIE接口传输到相应的数据存储模块。数据计算主要由PE Array和Relu&amp;Pool模块执行，脉动阵列PE Array执行输入ECG数据和weight的卷积计算，激活和池化由Relu&amp;Pool模块执行。整个网络层执行完</w:t>
        </w:r>
      </w:ins>
      <w:r>
        <w:rPr>
          <w:rFonts w:hint="eastAsia"/>
        </w:rPr>
        <w:t>后，</w:t>
      </w:r>
      <w:ins w:id="37" w:author="LLQ" w:date="2020-07-20T11:01:00Z">
        <w:r>
          <w:rPr>
            <w:rFonts w:hint="eastAsia"/>
          </w:rPr>
          <w:t>通过UART接口将最终的检测结果输出到外设LCD显示屏。各模块详细功能和设计要点介绍在下文第</w:t>
        </w:r>
      </w:ins>
      <w:r>
        <w:rPr>
          <w:rFonts w:hint="eastAsia"/>
        </w:rPr>
        <w:t>二和四</w:t>
      </w:r>
      <w:ins w:id="38" w:author="LLQ" w:date="2020-07-20T11:01:00Z">
        <w:r>
          <w:rPr>
            <w:rFonts w:hint="eastAsia"/>
          </w:rPr>
          <w:t>章。</w:t>
        </w:r>
      </w:ins>
    </w:p>
    <w:p w14:paraId="52A6F141" w14:textId="6E44F69E" w:rsidR="00A42E0D" w:rsidRDefault="0032352A">
      <w:pPr>
        <w:pStyle w:val="2"/>
        <w:spacing w:before="156" w:after="156"/>
      </w:pPr>
      <w:bookmarkStart w:id="39" w:name="_Toc62134223"/>
      <w:r>
        <w:rPr>
          <w:rFonts w:hint="eastAsia"/>
        </w:rPr>
        <w:t>1</w:t>
      </w:r>
      <w:r>
        <w:t>.3 系统设计的创新点</w:t>
      </w:r>
      <w:bookmarkEnd w:id="39"/>
    </w:p>
    <w:p w14:paraId="69822C3E" w14:textId="77777777" w:rsidR="00A42E0D" w:rsidRDefault="0032352A">
      <w:pPr>
        <w:ind w:firstLine="480"/>
        <w:rPr>
          <w:ins w:id="40" w:author="LLQ" w:date="2020-07-20T11:01:00Z"/>
        </w:rPr>
      </w:pPr>
      <w:ins w:id="41" w:author="LLQ" w:date="2020-07-20T11:01:00Z">
        <w:r>
          <w:rPr>
            <w:rFonts w:hint="eastAsia"/>
          </w:rPr>
          <w:t>1）</w:t>
        </w:r>
        <w:r>
          <w:rPr>
            <w:rFonts w:hint="eastAsia"/>
            <w:b/>
            <w:bCs/>
          </w:rPr>
          <w:t>检测方法创新性高：</w:t>
        </w:r>
        <w:r>
          <w:rPr>
            <w:rFonts w:hint="eastAsia"/>
          </w:rPr>
          <w:t>本作品将心律失常检测神经网络设计与神经网络量化方法设计相结合，设计了一种轻量化的针对ECG序列心律失常检测卷积神经网络算法；</w:t>
        </w:r>
      </w:ins>
    </w:p>
    <w:p w14:paraId="41E83A5D" w14:textId="77777777" w:rsidR="00A42E0D" w:rsidRDefault="0032352A">
      <w:pPr>
        <w:ind w:firstLine="480"/>
        <w:rPr>
          <w:ins w:id="42" w:author="LLQ" w:date="2020-07-20T11:01:00Z"/>
        </w:rPr>
      </w:pPr>
      <w:ins w:id="43" w:author="LLQ" w:date="2020-07-20T11:01:00Z">
        <w:r>
          <w:rPr>
            <w:rFonts w:hint="eastAsia"/>
          </w:rPr>
          <w:t>2）</w:t>
        </w:r>
        <w:r>
          <w:rPr>
            <w:rFonts w:hint="eastAsia"/>
            <w:b/>
            <w:bCs/>
          </w:rPr>
          <w:t>检测分类多</w:t>
        </w:r>
      </w:ins>
      <w:r>
        <w:rPr>
          <w:rFonts w:hint="eastAsia"/>
          <w:b/>
          <w:bCs/>
        </w:rPr>
        <w:t>且</w:t>
      </w:r>
      <w:ins w:id="44" w:author="LLQ" w:date="2020-07-20T11:01:00Z">
        <w:r>
          <w:rPr>
            <w:rFonts w:hint="eastAsia"/>
            <w:b/>
            <w:bCs/>
          </w:rPr>
          <w:t>准确率高：</w:t>
        </w:r>
        <w:r>
          <w:rPr>
            <w:rFonts w:hint="eastAsia"/>
          </w:rPr>
          <w:t>本作品设计的神经网络能够实现端到端心律分类，该网络</w:t>
        </w:r>
      </w:ins>
      <w:r>
        <w:rPr>
          <w:rFonts w:hint="eastAsia"/>
        </w:rPr>
        <w:t>在17种ECG序列分类任务中获得95.7%准确率</w:t>
      </w:r>
      <w:ins w:id="45" w:author="LLQ" w:date="2020-07-20T11:01:00Z">
        <w:r>
          <w:rPr>
            <w:rFonts w:hint="eastAsia"/>
          </w:rPr>
          <w:t>；</w:t>
        </w:r>
      </w:ins>
    </w:p>
    <w:p w14:paraId="0513D496" w14:textId="77777777" w:rsidR="00A42E0D" w:rsidRDefault="0032352A">
      <w:pPr>
        <w:ind w:firstLine="480"/>
        <w:rPr>
          <w:ins w:id="46" w:author="LLQ" w:date="2020-07-20T11:01:00Z"/>
        </w:rPr>
      </w:pPr>
      <w:ins w:id="47" w:author="LLQ" w:date="2020-07-20T11:01:00Z">
        <w:r>
          <w:rPr>
            <w:rFonts w:hint="eastAsia"/>
          </w:rPr>
          <w:t>3）</w:t>
        </w:r>
        <w:r>
          <w:rPr>
            <w:rFonts w:hint="eastAsia"/>
            <w:b/>
            <w:bCs/>
          </w:rPr>
          <w:t>软硬件协同能效高：</w:t>
        </w:r>
        <w:r>
          <w:rPr>
            <w:rFonts w:hint="eastAsia"/>
          </w:rPr>
          <w:t>本作品设计了一种参数量少、计算量少的、针对ECG序列的心律失常检测网络。该算法采用了基于贪婪算法的量化将网络整体大小减少4倍，在保证心律检测精度的同时，极大地降低了在推理过程中所需的计算和内存需求。降低了硬件功耗，并且显著提高了硬件检测加速器运算速度，从而提升了能效；</w:t>
        </w:r>
        <w:r>
          <w:t xml:space="preserve"> </w:t>
        </w:r>
      </w:ins>
    </w:p>
    <w:p w14:paraId="64CF26F4" w14:textId="77777777" w:rsidR="00A42E0D" w:rsidRDefault="0032352A">
      <w:pPr>
        <w:ind w:firstLine="480"/>
        <w:rPr>
          <w:ins w:id="48" w:author="LLQ" w:date="2020-07-20T11:01:00Z"/>
        </w:rPr>
      </w:pPr>
      <w:ins w:id="49" w:author="LLQ" w:date="2020-07-20T11:01:00Z">
        <w:r>
          <w:rPr>
            <w:rFonts w:hint="eastAsia"/>
          </w:rPr>
          <w:lastRenderedPageBreak/>
          <w:t>4）</w:t>
        </w:r>
        <w:r>
          <w:rPr>
            <w:rFonts w:hint="eastAsia"/>
            <w:b/>
            <w:bCs/>
          </w:rPr>
          <w:t>可移植性强：</w:t>
        </w:r>
        <w:r>
          <w:rPr>
            <w:rFonts w:hint="eastAsia"/>
          </w:rPr>
          <w:t>所需要的外设较为通用，</w:t>
        </w:r>
      </w:ins>
      <w:r>
        <w:rPr>
          <w:rFonts w:hint="eastAsia"/>
        </w:rPr>
        <w:t>仅需</w:t>
      </w:r>
      <w:ins w:id="50" w:author="LLQ" w:date="2020-07-20T11:01:00Z">
        <w:r>
          <w:rPr>
            <w:rFonts w:hint="eastAsia"/>
          </w:rPr>
          <w:t>E</w:t>
        </w:r>
        <w:r>
          <w:t>CG传感器和简单显示外设即可</w:t>
        </w:r>
        <w:r>
          <w:rPr>
            <w:rFonts w:hint="eastAsia"/>
          </w:rPr>
          <w:t>，硬件移植性高，</w:t>
        </w:r>
        <w:r>
          <w:t>因此整个</w:t>
        </w:r>
        <w:r>
          <w:rPr>
            <w:rFonts w:hint="eastAsia"/>
          </w:rPr>
          <w:t>S</w:t>
        </w:r>
        <w:r>
          <w:t>OC移植到其他硬件平台也是十分容易</w:t>
        </w:r>
        <w:r>
          <w:rPr>
            <w:rFonts w:hint="eastAsia"/>
          </w:rPr>
          <w:t>；</w:t>
        </w:r>
      </w:ins>
    </w:p>
    <w:p w14:paraId="7A163BC6" w14:textId="77777777" w:rsidR="00A42E0D" w:rsidRDefault="0032352A">
      <w:pPr>
        <w:ind w:firstLine="480"/>
      </w:pPr>
      <w:ins w:id="51" w:author="LLQ" w:date="2020-07-20T11:01:00Z">
        <w:r>
          <w:rPr>
            <w:rFonts w:hint="eastAsia"/>
          </w:rPr>
          <w:t>5）</w:t>
        </w:r>
        <w:r>
          <w:rPr>
            <w:rFonts w:hint="eastAsia"/>
            <w:b/>
            <w:bCs/>
          </w:rPr>
          <w:t>集成难度低：</w:t>
        </w:r>
        <w:r>
          <w:rPr>
            <w:rFonts w:hint="eastAsia"/>
          </w:rPr>
          <w:t>采用的是高能效的设计，即整个S</w:t>
        </w:r>
        <w:r>
          <w:t>OC运行的功耗较低</w:t>
        </w:r>
        <w:r>
          <w:rPr>
            <w:rFonts w:hint="eastAsia"/>
          </w:rPr>
          <w:t>，</w:t>
        </w:r>
        <w:r>
          <w:t>且通用的外设较为简单</w:t>
        </w:r>
        <w:r>
          <w:rPr>
            <w:rFonts w:hint="eastAsia"/>
          </w:rPr>
          <w:t>，因此集成难度较低，可进一步集成为可穿戴设备芯片。</w:t>
        </w:r>
      </w:ins>
    </w:p>
    <w:p w14:paraId="420012AA" w14:textId="77777777" w:rsidR="00A42E0D" w:rsidRDefault="0032352A">
      <w:pPr>
        <w:widowControl/>
        <w:spacing w:line="240" w:lineRule="auto"/>
        <w:jc w:val="left"/>
      </w:pPr>
      <w:r>
        <w:br w:type="page"/>
      </w:r>
    </w:p>
    <w:p w14:paraId="17D8E7CA" w14:textId="77777777" w:rsidR="00A42E0D" w:rsidRDefault="0032352A">
      <w:pPr>
        <w:pStyle w:val="1"/>
        <w:spacing w:before="156" w:after="156"/>
      </w:pPr>
      <w:bookmarkStart w:id="52" w:name="_Toc62134224"/>
      <w:r>
        <w:lastRenderedPageBreak/>
        <w:t>2 算法总体设计方案</w:t>
      </w:r>
      <w:bookmarkEnd w:id="52"/>
    </w:p>
    <w:p w14:paraId="7740F6AA" w14:textId="77777777" w:rsidR="00A42E0D" w:rsidRDefault="0032352A">
      <w:pPr>
        <w:pStyle w:val="2"/>
        <w:spacing w:before="156" w:after="156"/>
      </w:pPr>
      <w:bookmarkStart w:id="53" w:name="_Toc62134225"/>
      <w:r>
        <w:t xml:space="preserve">2.1 </w:t>
      </w:r>
      <w:r>
        <w:rPr>
          <w:rFonts w:hint="eastAsia"/>
        </w:rPr>
        <w:t>数据集介绍</w:t>
      </w:r>
      <w:bookmarkEnd w:id="53"/>
    </w:p>
    <w:p w14:paraId="1243C023" w14:textId="77777777" w:rsidR="00A42E0D" w:rsidRDefault="0032352A">
      <w:pPr>
        <w:ind w:firstLine="480"/>
      </w:pPr>
      <w:r>
        <w:rPr>
          <w:rFonts w:hint="eastAsia"/>
        </w:rPr>
        <w:t>本网络用于训练和测试的</w:t>
      </w:r>
      <w:r>
        <w:t>ECG</w:t>
      </w:r>
      <w:r>
        <w:rPr>
          <w:rFonts w:hint="eastAsia"/>
        </w:rPr>
        <w:t>数据</w:t>
      </w:r>
      <w:r>
        <w:t>来自Physio Net的MIT-BIH Arrhythmia</w:t>
      </w:r>
      <w:r>
        <w:rPr>
          <w:rFonts w:hint="eastAsia"/>
        </w:rPr>
        <w:t>数据集</w:t>
      </w:r>
      <w:r>
        <w:t>。该数据集共包含48条长度为30分钟的双导联ECG数据，所有的QRS波都有对应的标注，所有的ECG数据经0.1-100Hz的带通滤波器滤波后，在360Hz下进行采样。</w:t>
      </w:r>
      <w:ins w:id="54" w:author="LLQ" w:date="2020-07-18T22:39:00Z">
        <w:r>
          <w:rPr>
            <w:rFonts w:hint="eastAsia"/>
          </w:rPr>
          <w:t>如图</w:t>
        </w:r>
      </w:ins>
      <w:r>
        <w:rPr>
          <w:rFonts w:hint="eastAsia"/>
        </w:rPr>
        <w:t>2-</w:t>
      </w:r>
      <w:r>
        <w:t>1</w:t>
      </w:r>
      <w:ins w:id="55" w:author="LLQ" w:date="2020-07-18T22:39:00Z">
        <w:r>
          <w:rPr>
            <w:rFonts w:hint="eastAsia"/>
          </w:rPr>
          <w:t>所示</w:t>
        </w:r>
      </w:ins>
      <w:r>
        <w:rPr>
          <w:rFonts w:hint="eastAsia"/>
        </w:rPr>
        <w:t>，列举了</w:t>
      </w:r>
      <w:ins w:id="56" w:author="LLQ" w:date="2020-07-18T22:37:00Z">
        <w:r>
          <w:rPr>
            <w:rFonts w:hint="eastAsia"/>
          </w:rPr>
          <w:t>四种</w:t>
        </w:r>
      </w:ins>
      <w:ins w:id="57" w:author="LLQ" w:date="2020-07-18T22:39:00Z">
        <w:r>
          <w:t>来自modified limb lead II</w:t>
        </w:r>
      </w:ins>
      <w:ins w:id="58" w:author="LLQ" w:date="2020-07-18T22:37:00Z">
        <w:r>
          <w:rPr>
            <w:rFonts w:hint="eastAsia"/>
          </w:rPr>
          <w:t>具有代表性的心率</w:t>
        </w:r>
      </w:ins>
      <w:ins w:id="59" w:author="LLQ" w:date="2020-07-18T22:38:00Z">
        <w:r>
          <w:rPr>
            <w:rFonts w:hint="eastAsia"/>
          </w:rPr>
          <w:t>类型</w:t>
        </w:r>
      </w:ins>
      <w:ins w:id="60" w:author="LLQ" w:date="2020-07-18T22:39:00Z">
        <w:r>
          <w:rPr>
            <w:rFonts w:hint="eastAsia"/>
          </w:rPr>
          <w:t>。</w:t>
        </w:r>
      </w:ins>
    </w:p>
    <w:p w14:paraId="4C2EB33D" w14:textId="0C957DC6" w:rsidR="00A42E0D" w:rsidRDefault="0032352A">
      <w:pPr>
        <w:pStyle w:val="ae"/>
        <w:spacing w:after="156"/>
        <w:rPr>
          <w:ins w:id="61" w:author="LLQ" w:date="2020-07-19T12:09:00Z"/>
        </w:rPr>
      </w:pPr>
      <w:ins w:id="62" w:author="LLQ" w:date="2020-07-18T18:06:00Z">
        <w:r>
          <w:rPr>
            <w:noProof/>
          </w:rPr>
          <w:drawing>
            <wp:inline distT="0" distB="0" distL="0" distR="0" wp14:anchorId="0B20BFCE" wp14:editId="026AF11F">
              <wp:extent cx="2493645" cy="1530985"/>
              <wp:effectExtent l="0" t="0" r="571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93645" cy="1530985"/>
                      </a:xfrm>
                      <a:prstGeom prst="rect">
                        <a:avLst/>
                      </a:prstGeom>
                      <a:noFill/>
                    </pic:spPr>
                  </pic:pic>
                </a:graphicData>
              </a:graphic>
            </wp:inline>
          </w:drawing>
        </w:r>
      </w:ins>
      <w:ins w:id="63" w:author="LLQ" w:date="2020-07-18T22:28:00Z">
        <w:r>
          <w:rPr>
            <w:noProof/>
          </w:rPr>
          <w:drawing>
            <wp:inline distT="0" distB="0" distL="0" distR="0" wp14:anchorId="5BB0D6FA" wp14:editId="2A340ED0">
              <wp:extent cx="2446655" cy="1504315"/>
              <wp:effectExtent l="0" t="0" r="6985" b="444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6655" cy="1504315"/>
                      </a:xfrm>
                      <a:prstGeom prst="rect">
                        <a:avLst/>
                      </a:prstGeom>
                    </pic:spPr>
                  </pic:pic>
                </a:graphicData>
              </a:graphic>
            </wp:inline>
          </w:drawing>
        </w:r>
      </w:ins>
    </w:p>
    <w:p w14:paraId="369F11AA" w14:textId="77777777" w:rsidR="00A42E0D" w:rsidRDefault="0032352A">
      <w:pPr>
        <w:ind w:firstLineChars="1000" w:firstLine="2100"/>
        <w:rPr>
          <w:ins w:id="64" w:author="LLQ" w:date="2020-07-18T18:06:00Z"/>
          <w:sz w:val="21"/>
          <w:szCs w:val="21"/>
        </w:rPr>
      </w:pPr>
      <w:ins w:id="65" w:author="LLQ" w:date="2020-07-19T12:10:00Z">
        <w:r>
          <w:rPr>
            <w:sz w:val="21"/>
            <w:szCs w:val="21"/>
          </w:rPr>
          <w:t>(a)</w:t>
        </w:r>
      </w:ins>
      <w:ins w:id="66" w:author="LLQ" w:date="2020-07-19T12:09:00Z">
        <w:r>
          <w:rPr>
            <w:sz w:val="21"/>
            <w:szCs w:val="21"/>
          </w:rPr>
          <w:t xml:space="preserve">                             </w:t>
        </w:r>
      </w:ins>
      <w:ins w:id="67" w:author="LLQ" w:date="2020-07-19T12:11:00Z">
        <w:r>
          <w:rPr>
            <w:sz w:val="21"/>
            <w:szCs w:val="21"/>
          </w:rPr>
          <w:t xml:space="preserve">      </w:t>
        </w:r>
      </w:ins>
      <w:ins w:id="68" w:author="LLQ" w:date="2020-07-19T12:09:00Z">
        <w:r>
          <w:rPr>
            <w:sz w:val="21"/>
            <w:szCs w:val="21"/>
          </w:rPr>
          <w:t>(b)</w:t>
        </w:r>
      </w:ins>
    </w:p>
    <w:p w14:paraId="0F756CD2" w14:textId="5E7B32F3" w:rsidR="00A42E0D" w:rsidRDefault="0032352A">
      <w:pPr>
        <w:pStyle w:val="ae"/>
        <w:spacing w:after="156"/>
        <w:rPr>
          <w:ins w:id="69" w:author="LLQ" w:date="2020-07-19T12:09:00Z"/>
        </w:rPr>
      </w:pPr>
      <w:ins w:id="70" w:author="LLQ" w:date="2020-07-18T22:28:00Z">
        <w:r>
          <w:rPr>
            <w:noProof/>
          </w:rPr>
          <w:drawing>
            <wp:inline distT="0" distB="0" distL="0" distR="0" wp14:anchorId="2A2911D0" wp14:editId="049D20A6">
              <wp:extent cx="2434590" cy="1502410"/>
              <wp:effectExtent l="0" t="0" r="381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34590" cy="1502410"/>
                      </a:xfrm>
                      <a:prstGeom prst="rect">
                        <a:avLst/>
                      </a:prstGeom>
                      <a:noFill/>
                    </pic:spPr>
                  </pic:pic>
                </a:graphicData>
              </a:graphic>
            </wp:inline>
          </w:drawing>
        </w:r>
      </w:ins>
      <w:ins w:id="71" w:author="LLQ" w:date="2020-07-18T22:32:00Z">
        <w:r>
          <w:t xml:space="preserve"> </w:t>
        </w:r>
        <w:r>
          <w:rPr>
            <w:noProof/>
          </w:rPr>
          <w:drawing>
            <wp:inline distT="0" distB="0" distL="0" distR="0" wp14:anchorId="1AFA29BE" wp14:editId="0A2022A9">
              <wp:extent cx="2428875" cy="1474470"/>
              <wp:effectExtent l="0" t="0" r="9525" b="381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8875" cy="1474470"/>
                      </a:xfrm>
                      <a:prstGeom prst="rect">
                        <a:avLst/>
                      </a:prstGeom>
                    </pic:spPr>
                  </pic:pic>
                </a:graphicData>
              </a:graphic>
            </wp:inline>
          </w:drawing>
        </w:r>
      </w:ins>
    </w:p>
    <w:p w14:paraId="26DC6166" w14:textId="77777777" w:rsidR="00A42E0D" w:rsidRDefault="0032352A">
      <w:pPr>
        <w:ind w:firstLine="480"/>
        <w:rPr>
          <w:ins w:id="72" w:author="LLQ" w:date="2020-07-18T18:07:00Z"/>
          <w:sz w:val="21"/>
          <w:szCs w:val="21"/>
        </w:rPr>
      </w:pPr>
      <w:ins w:id="73" w:author="LLQ" w:date="2020-07-19T12:09:00Z">
        <w:r>
          <w:rPr>
            <w:rFonts w:hint="eastAsia"/>
          </w:rPr>
          <w:t xml:space="preserve">  </w:t>
        </w:r>
      </w:ins>
      <w:ins w:id="74" w:author="LLQ" w:date="2020-07-19T12:10:00Z">
        <w:r>
          <w:rPr>
            <w:rFonts w:hint="eastAsia"/>
          </w:rPr>
          <w:t xml:space="preserve">       </w:t>
        </w:r>
        <w:r>
          <w:rPr>
            <w:sz w:val="21"/>
            <w:szCs w:val="21"/>
          </w:rPr>
          <w:t xml:space="preserve">      (c) </w:t>
        </w:r>
      </w:ins>
      <w:ins w:id="75" w:author="LLQ" w:date="2020-07-19T12:09:00Z">
        <w:r>
          <w:rPr>
            <w:sz w:val="21"/>
            <w:szCs w:val="21"/>
          </w:rPr>
          <w:t xml:space="preserve">            </w:t>
        </w:r>
      </w:ins>
      <w:ins w:id="76" w:author="LLQ" w:date="2020-07-19T12:10:00Z">
        <w:r>
          <w:rPr>
            <w:sz w:val="21"/>
            <w:szCs w:val="21"/>
          </w:rPr>
          <w:t xml:space="preserve">              </w:t>
        </w:r>
      </w:ins>
      <w:ins w:id="77" w:author="LLQ" w:date="2020-07-19T12:11:00Z">
        <w:r>
          <w:rPr>
            <w:sz w:val="21"/>
            <w:szCs w:val="21"/>
          </w:rPr>
          <w:t xml:space="preserve">       </w:t>
        </w:r>
      </w:ins>
      <w:ins w:id="78" w:author="LLQ" w:date="2020-07-19T12:10:00Z">
        <w:r>
          <w:rPr>
            <w:sz w:val="21"/>
            <w:szCs w:val="21"/>
          </w:rPr>
          <w:t xml:space="preserve"> (d)</w:t>
        </w:r>
      </w:ins>
    </w:p>
    <w:p w14:paraId="6F9146DD" w14:textId="77777777" w:rsidR="00A42E0D" w:rsidRDefault="0032352A">
      <w:pPr>
        <w:ind w:firstLine="420"/>
        <w:rPr>
          <w:ins w:id="79" w:author="LLQ" w:date="2020-07-18T22:28:00Z"/>
        </w:rPr>
      </w:pPr>
      <w:ins w:id="80" w:author="LLQ" w:date="2020-07-18T22:39:00Z">
        <w:r>
          <w:rPr>
            <w:rFonts w:eastAsia="等线" w:cs="Times New Roman" w:hint="eastAsia"/>
            <w:sz w:val="21"/>
          </w:rPr>
          <w:t>图</w:t>
        </w:r>
      </w:ins>
      <w:r>
        <w:rPr>
          <w:rFonts w:eastAsia="等线" w:cs="Times New Roman" w:hint="eastAsia"/>
          <w:sz w:val="21"/>
        </w:rPr>
        <w:t>2</w:t>
      </w:r>
      <w:r>
        <w:rPr>
          <w:rFonts w:eastAsia="等线" w:cs="Times New Roman"/>
          <w:sz w:val="21"/>
        </w:rPr>
        <w:t>-1</w:t>
      </w:r>
      <w:ins w:id="81" w:author="LLQ" w:date="2020-07-18T22:34:00Z">
        <w:r>
          <w:rPr>
            <w:rFonts w:eastAsia="等线" w:cs="Times New Roman" w:hint="eastAsia"/>
            <w:sz w:val="21"/>
          </w:rPr>
          <w:t>（</w:t>
        </w:r>
        <w:r>
          <w:rPr>
            <w:rFonts w:eastAsia="等线" w:cs="Times New Roman" w:hint="eastAsia"/>
            <w:sz w:val="21"/>
          </w:rPr>
          <w:t>a</w:t>
        </w:r>
        <w:r>
          <w:rPr>
            <w:rFonts w:eastAsia="等线" w:cs="Times New Roman" w:hint="eastAsia"/>
            <w:sz w:val="21"/>
          </w:rPr>
          <w:t>）</w:t>
        </w:r>
      </w:ins>
      <w:ins w:id="82" w:author="LLQ" w:date="2020-07-18T22:28:00Z">
        <w:r>
          <w:rPr>
            <w:rFonts w:eastAsia="等线" w:cs="Times New Roman"/>
            <w:sz w:val="21"/>
          </w:rPr>
          <w:t>Atrial premature beat</w:t>
        </w:r>
        <w:r>
          <w:rPr>
            <w:rFonts w:eastAsia="等线" w:cs="Times New Roman" w:hint="eastAsia"/>
            <w:sz w:val="21"/>
          </w:rPr>
          <w:t>心率信号</w:t>
        </w:r>
      </w:ins>
      <w:r>
        <w:rPr>
          <w:rFonts w:eastAsia="等线" w:cs="Times New Roman" w:hint="eastAsia"/>
          <w:sz w:val="21"/>
        </w:rPr>
        <w:t>（</w:t>
      </w:r>
      <w:ins w:id="83" w:author="LLQ" w:date="2020-07-18T22:34:00Z">
        <w:r>
          <w:rPr>
            <w:rFonts w:eastAsia="等线" w:cs="Times New Roman" w:hint="eastAsia"/>
            <w:sz w:val="21"/>
          </w:rPr>
          <w:t>b</w:t>
        </w:r>
        <w:r>
          <w:rPr>
            <w:rFonts w:eastAsia="等线" w:cs="Times New Roman" w:hint="eastAsia"/>
            <w:sz w:val="21"/>
          </w:rPr>
          <w:t>）</w:t>
        </w:r>
        <w:r>
          <w:rPr>
            <w:rFonts w:eastAsia="等线" w:cs="Times New Roman"/>
            <w:sz w:val="21"/>
          </w:rPr>
          <w:t>Supraventricular tachyarrhythmia</w:t>
        </w:r>
        <w:r>
          <w:rPr>
            <w:rFonts w:eastAsia="等线" w:cs="Times New Roman" w:hint="eastAsia"/>
            <w:sz w:val="21"/>
          </w:rPr>
          <w:t>心率信号</w:t>
        </w:r>
      </w:ins>
    </w:p>
    <w:p w14:paraId="3358910F" w14:textId="77777777" w:rsidR="00A42E0D" w:rsidRDefault="0032352A">
      <w:pPr>
        <w:ind w:firstLineChars="400" w:firstLine="840"/>
        <w:rPr>
          <w:ins w:id="84" w:author="LLQ" w:date="2020-07-18T18:06:00Z"/>
        </w:rPr>
      </w:pPr>
      <w:ins w:id="85" w:author="LLQ" w:date="2020-07-18T22:34:00Z">
        <w:r>
          <w:rPr>
            <w:rFonts w:eastAsia="等线" w:cs="Times New Roman" w:hint="eastAsia"/>
            <w:sz w:val="21"/>
          </w:rPr>
          <w:t>（</w:t>
        </w:r>
        <w:r>
          <w:rPr>
            <w:rFonts w:eastAsia="等线" w:cs="Times New Roman" w:hint="eastAsia"/>
            <w:sz w:val="21"/>
          </w:rPr>
          <w:t>c</w:t>
        </w:r>
        <w:r>
          <w:rPr>
            <w:rFonts w:eastAsia="等线" w:cs="Times New Roman" w:hint="eastAsia"/>
            <w:sz w:val="21"/>
          </w:rPr>
          <w:t>）</w:t>
        </w:r>
      </w:ins>
      <w:ins w:id="86" w:author="LLQ" w:date="2020-07-18T22:33:00Z">
        <w:r>
          <w:rPr>
            <w:rFonts w:eastAsia="等线" w:cs="Times New Roman"/>
            <w:sz w:val="21"/>
          </w:rPr>
          <w:t>Atrial flutter</w:t>
        </w:r>
      </w:ins>
      <w:ins w:id="87" w:author="LLQ" w:date="2020-07-18T22:36:00Z">
        <w:r>
          <w:rPr>
            <w:rFonts w:eastAsia="等线" w:cs="Times New Roman" w:hint="eastAsia"/>
            <w:sz w:val="21"/>
          </w:rPr>
          <w:t>心率信号</w:t>
        </w:r>
      </w:ins>
      <w:ins w:id="88" w:author="LLQ" w:date="2020-07-18T22:33:00Z">
        <w:r>
          <w:rPr>
            <w:rFonts w:eastAsia="等线" w:cs="Times New Roman"/>
            <w:sz w:val="21"/>
          </w:rPr>
          <w:t xml:space="preserve">     </w:t>
        </w:r>
      </w:ins>
      <w:ins w:id="89" w:author="LLQ" w:date="2020-07-18T22:39:00Z">
        <w:r>
          <w:rPr>
            <w:rFonts w:eastAsia="等线" w:cs="Times New Roman"/>
            <w:sz w:val="21"/>
          </w:rPr>
          <w:t xml:space="preserve">  </w:t>
        </w:r>
      </w:ins>
      <w:ins w:id="90" w:author="LLQ" w:date="2020-07-18T22:34:00Z">
        <w:r>
          <w:rPr>
            <w:rFonts w:eastAsia="等线" w:cs="Times New Roman" w:hint="eastAsia"/>
            <w:sz w:val="21"/>
          </w:rPr>
          <w:t>（</w:t>
        </w:r>
        <w:r>
          <w:rPr>
            <w:rFonts w:eastAsia="等线" w:cs="Times New Roman" w:hint="eastAsia"/>
            <w:sz w:val="21"/>
          </w:rPr>
          <w:t>d</w:t>
        </w:r>
        <w:r>
          <w:rPr>
            <w:rFonts w:eastAsia="等线" w:cs="Times New Roman" w:hint="eastAsia"/>
            <w:sz w:val="21"/>
          </w:rPr>
          <w:t>）</w:t>
        </w:r>
      </w:ins>
      <w:ins w:id="91" w:author="LLQ" w:date="2020-07-18T22:33:00Z">
        <w:r>
          <w:rPr>
            <w:rFonts w:eastAsia="等线" w:cs="Times New Roman"/>
            <w:sz w:val="21"/>
          </w:rPr>
          <w:t xml:space="preserve"> </w:t>
        </w:r>
      </w:ins>
      <w:ins w:id="92" w:author="LLQ" w:date="2020-07-18T18:09:00Z">
        <w:r>
          <w:rPr>
            <w:rFonts w:eastAsia="等线" w:cs="Times New Roman"/>
            <w:sz w:val="21"/>
          </w:rPr>
          <w:t>Atrial fibrillation</w:t>
        </w:r>
      </w:ins>
      <w:ins w:id="93" w:author="LLQ" w:date="2020-07-18T18:08:00Z">
        <w:r>
          <w:rPr>
            <w:rFonts w:eastAsia="等线" w:cs="Times New Roman" w:hint="eastAsia"/>
            <w:sz w:val="21"/>
          </w:rPr>
          <w:t>心率信号</w:t>
        </w:r>
      </w:ins>
      <w:ins w:id="94" w:author="LLQ" w:date="2020-07-18T22:33:00Z">
        <w:r>
          <w:rPr>
            <w:rFonts w:eastAsia="等线" w:cs="Times New Roman" w:hint="eastAsia"/>
            <w:sz w:val="21"/>
          </w:rPr>
          <w:t xml:space="preserve"> </w:t>
        </w:r>
      </w:ins>
    </w:p>
    <w:p w14:paraId="67C1C131" w14:textId="77777777" w:rsidR="00A42E0D" w:rsidRDefault="00A42E0D">
      <w:pPr>
        <w:ind w:firstLine="480"/>
        <w:rPr>
          <w:ins w:id="95" w:author="LLQ" w:date="2020-07-18T18:05:00Z"/>
        </w:rPr>
      </w:pPr>
    </w:p>
    <w:p w14:paraId="0F1D5F5A" w14:textId="77777777" w:rsidR="00A42E0D" w:rsidRDefault="0032352A">
      <w:pPr>
        <w:ind w:firstLine="480"/>
      </w:pPr>
      <w:r>
        <w:t>数据的特点为：(1)共有1000条数据，每条数据的长度为10秒，不同样本之间互不重叠；(2)信号共来自45名患者：包括19位女性（23-89岁）和26位男性（32-89岁）；(3)信号包含17种类别：正常窦性心</w:t>
      </w:r>
      <w:r>
        <w:rPr>
          <w:rFonts w:hint="eastAsia"/>
        </w:rPr>
        <w:t>律，起搏器节律和</w:t>
      </w:r>
      <w:r>
        <w:t xml:space="preserve">15种类型的心律失常，每种类型至少包含10段信号；(4)信号均来自modified limb </w:t>
      </w:r>
      <w:r>
        <w:lastRenderedPageBreak/>
        <w:t>lead II。心律类型分布如</w:t>
      </w:r>
      <w:r>
        <w:rPr>
          <w:rFonts w:hint="eastAsia"/>
        </w:rPr>
        <w:t>下表</w:t>
      </w:r>
      <w:r>
        <w:t>所示：</w:t>
      </w:r>
    </w:p>
    <w:p w14:paraId="74DFBE68" w14:textId="77777777" w:rsidR="00A42E0D" w:rsidRDefault="0032352A">
      <w:pPr>
        <w:pStyle w:val="ae"/>
        <w:spacing w:after="156"/>
      </w:pPr>
      <w:r>
        <w:t>表</w:t>
      </w:r>
      <w:r>
        <w:rPr>
          <w:rFonts w:hint="eastAsia"/>
        </w:rPr>
        <w:t>2-1</w:t>
      </w:r>
      <w:r>
        <w:t xml:space="preserve"> 心律类型分布</w:t>
      </w:r>
    </w:p>
    <w:tbl>
      <w:tblPr>
        <w:tblStyle w:val="ab"/>
        <w:tblW w:w="0" w:type="auto"/>
        <w:jc w:val="center"/>
        <w:tblLook w:val="04A0" w:firstRow="1" w:lastRow="0" w:firstColumn="1" w:lastColumn="0" w:noHBand="0" w:noVBand="1"/>
      </w:tblPr>
      <w:tblGrid>
        <w:gridCol w:w="562"/>
        <w:gridCol w:w="3402"/>
        <w:gridCol w:w="1701"/>
      </w:tblGrid>
      <w:tr w:rsidR="00A42E0D" w14:paraId="09CA7AF9" w14:textId="77777777">
        <w:trPr>
          <w:jc w:val="center"/>
        </w:trPr>
        <w:tc>
          <w:tcPr>
            <w:tcW w:w="562" w:type="dxa"/>
            <w:tcBorders>
              <w:bottom w:val="double" w:sz="4" w:space="0" w:color="auto"/>
            </w:tcBorders>
          </w:tcPr>
          <w:p w14:paraId="46989D42"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N</w:t>
            </w:r>
            <w:r>
              <w:rPr>
                <w:rFonts w:ascii="Times New Roman" w:eastAsia="等线" w:hAnsi="Times New Roman" w:cs="Times New Roman" w:hint="eastAsia"/>
                <w:sz w:val="21"/>
              </w:rPr>
              <w:t>o</w:t>
            </w:r>
            <w:r>
              <w:rPr>
                <w:rFonts w:ascii="Times New Roman" w:eastAsia="等线" w:hAnsi="Times New Roman" w:cs="Times New Roman"/>
                <w:sz w:val="21"/>
              </w:rPr>
              <w:t>.</w:t>
            </w:r>
          </w:p>
        </w:tc>
        <w:tc>
          <w:tcPr>
            <w:tcW w:w="3402" w:type="dxa"/>
            <w:tcBorders>
              <w:bottom w:val="double" w:sz="4" w:space="0" w:color="auto"/>
            </w:tcBorders>
          </w:tcPr>
          <w:p w14:paraId="67D5C205"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C</w:t>
            </w:r>
            <w:r>
              <w:rPr>
                <w:rFonts w:ascii="Times New Roman" w:eastAsia="等线" w:hAnsi="Times New Roman" w:cs="Times New Roman"/>
                <w:sz w:val="21"/>
              </w:rPr>
              <w:t>lass</w:t>
            </w:r>
          </w:p>
        </w:tc>
        <w:tc>
          <w:tcPr>
            <w:tcW w:w="1701" w:type="dxa"/>
            <w:tcBorders>
              <w:bottom w:val="double" w:sz="4" w:space="0" w:color="auto"/>
            </w:tcBorders>
          </w:tcPr>
          <w:p w14:paraId="0E8119E1"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N</w:t>
            </w:r>
            <w:r>
              <w:rPr>
                <w:rFonts w:ascii="Times New Roman" w:eastAsia="等线" w:hAnsi="Times New Roman" w:cs="Times New Roman" w:hint="eastAsia"/>
                <w:sz w:val="21"/>
              </w:rPr>
              <w:t>o</w:t>
            </w:r>
            <w:r>
              <w:rPr>
                <w:rFonts w:ascii="Times New Roman" w:eastAsia="等线" w:hAnsi="Times New Roman" w:cs="Times New Roman"/>
                <w:sz w:val="21"/>
              </w:rPr>
              <w:t>. of Instances</w:t>
            </w:r>
          </w:p>
        </w:tc>
      </w:tr>
      <w:tr w:rsidR="00A42E0D" w14:paraId="12A238C6" w14:textId="77777777">
        <w:trPr>
          <w:jc w:val="center"/>
        </w:trPr>
        <w:tc>
          <w:tcPr>
            <w:tcW w:w="562" w:type="dxa"/>
            <w:tcBorders>
              <w:top w:val="double" w:sz="4" w:space="0" w:color="auto"/>
            </w:tcBorders>
          </w:tcPr>
          <w:p w14:paraId="37DC58B5"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p>
        </w:tc>
        <w:tc>
          <w:tcPr>
            <w:tcW w:w="3402" w:type="dxa"/>
            <w:tcBorders>
              <w:top w:val="double" w:sz="4" w:space="0" w:color="auto"/>
            </w:tcBorders>
          </w:tcPr>
          <w:p w14:paraId="1B43DEB7"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Normal sinus rhythm</w:t>
            </w:r>
          </w:p>
        </w:tc>
        <w:tc>
          <w:tcPr>
            <w:tcW w:w="1701" w:type="dxa"/>
            <w:tcBorders>
              <w:top w:val="double" w:sz="4" w:space="0" w:color="auto"/>
            </w:tcBorders>
          </w:tcPr>
          <w:p w14:paraId="15C3C67C"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283</w:t>
            </w:r>
          </w:p>
        </w:tc>
      </w:tr>
      <w:tr w:rsidR="00A42E0D" w14:paraId="054ED91E" w14:textId="77777777">
        <w:trPr>
          <w:jc w:val="center"/>
        </w:trPr>
        <w:tc>
          <w:tcPr>
            <w:tcW w:w="562" w:type="dxa"/>
          </w:tcPr>
          <w:p w14:paraId="7468C078"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2</w:t>
            </w:r>
          </w:p>
        </w:tc>
        <w:tc>
          <w:tcPr>
            <w:tcW w:w="3402" w:type="dxa"/>
            <w:tcBorders>
              <w:top w:val="single" w:sz="4" w:space="0" w:color="auto"/>
            </w:tcBorders>
          </w:tcPr>
          <w:p w14:paraId="71ACB2CD"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Ventricular tachycardia</w:t>
            </w:r>
          </w:p>
        </w:tc>
        <w:tc>
          <w:tcPr>
            <w:tcW w:w="1701" w:type="dxa"/>
            <w:tcBorders>
              <w:top w:val="single" w:sz="4" w:space="0" w:color="auto"/>
            </w:tcBorders>
          </w:tcPr>
          <w:p w14:paraId="09546261"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0</w:t>
            </w:r>
          </w:p>
        </w:tc>
      </w:tr>
      <w:tr w:rsidR="00A42E0D" w14:paraId="5C9026E8" w14:textId="77777777">
        <w:trPr>
          <w:jc w:val="center"/>
        </w:trPr>
        <w:tc>
          <w:tcPr>
            <w:tcW w:w="562" w:type="dxa"/>
          </w:tcPr>
          <w:p w14:paraId="3CEBF804"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3</w:t>
            </w:r>
          </w:p>
        </w:tc>
        <w:tc>
          <w:tcPr>
            <w:tcW w:w="3402" w:type="dxa"/>
          </w:tcPr>
          <w:p w14:paraId="43967A0F"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Idioventricular rhythm</w:t>
            </w:r>
          </w:p>
        </w:tc>
        <w:tc>
          <w:tcPr>
            <w:tcW w:w="1701" w:type="dxa"/>
          </w:tcPr>
          <w:p w14:paraId="7ED56BA9"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0</w:t>
            </w:r>
          </w:p>
        </w:tc>
      </w:tr>
      <w:tr w:rsidR="00A42E0D" w14:paraId="27523F40" w14:textId="77777777">
        <w:trPr>
          <w:jc w:val="center"/>
        </w:trPr>
        <w:tc>
          <w:tcPr>
            <w:tcW w:w="562" w:type="dxa"/>
          </w:tcPr>
          <w:p w14:paraId="21317D81"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4</w:t>
            </w:r>
          </w:p>
        </w:tc>
        <w:tc>
          <w:tcPr>
            <w:tcW w:w="3402" w:type="dxa"/>
          </w:tcPr>
          <w:p w14:paraId="02A894EF"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Ventricular flutter</w:t>
            </w:r>
          </w:p>
        </w:tc>
        <w:tc>
          <w:tcPr>
            <w:tcW w:w="1701" w:type="dxa"/>
          </w:tcPr>
          <w:p w14:paraId="18664ADA"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0</w:t>
            </w:r>
          </w:p>
        </w:tc>
      </w:tr>
      <w:tr w:rsidR="00A42E0D" w14:paraId="5494815B" w14:textId="77777777">
        <w:trPr>
          <w:jc w:val="center"/>
        </w:trPr>
        <w:tc>
          <w:tcPr>
            <w:tcW w:w="562" w:type="dxa"/>
          </w:tcPr>
          <w:p w14:paraId="1951519E"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5</w:t>
            </w:r>
          </w:p>
        </w:tc>
        <w:tc>
          <w:tcPr>
            <w:tcW w:w="3402" w:type="dxa"/>
          </w:tcPr>
          <w:p w14:paraId="5FB4EC4B"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Fusion of ventricular and normal beat</w:t>
            </w:r>
          </w:p>
        </w:tc>
        <w:tc>
          <w:tcPr>
            <w:tcW w:w="1701" w:type="dxa"/>
          </w:tcPr>
          <w:p w14:paraId="3AD9E78B"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1</w:t>
            </w:r>
          </w:p>
        </w:tc>
      </w:tr>
      <w:tr w:rsidR="00A42E0D" w14:paraId="1409E1D5" w14:textId="77777777">
        <w:trPr>
          <w:jc w:val="center"/>
        </w:trPr>
        <w:tc>
          <w:tcPr>
            <w:tcW w:w="562" w:type="dxa"/>
          </w:tcPr>
          <w:p w14:paraId="6033734C"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6</w:t>
            </w:r>
          </w:p>
        </w:tc>
        <w:tc>
          <w:tcPr>
            <w:tcW w:w="3402" w:type="dxa"/>
          </w:tcPr>
          <w:p w14:paraId="30DB1263"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Left bundle branch block beat</w:t>
            </w:r>
          </w:p>
        </w:tc>
        <w:tc>
          <w:tcPr>
            <w:tcW w:w="1701" w:type="dxa"/>
          </w:tcPr>
          <w:p w14:paraId="5F5D2965"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03</w:t>
            </w:r>
          </w:p>
        </w:tc>
      </w:tr>
      <w:tr w:rsidR="00A42E0D" w14:paraId="45A68435" w14:textId="77777777">
        <w:trPr>
          <w:jc w:val="center"/>
        </w:trPr>
        <w:tc>
          <w:tcPr>
            <w:tcW w:w="562" w:type="dxa"/>
          </w:tcPr>
          <w:p w14:paraId="5A296F8F"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7</w:t>
            </w:r>
          </w:p>
        </w:tc>
        <w:tc>
          <w:tcPr>
            <w:tcW w:w="3402" w:type="dxa"/>
          </w:tcPr>
          <w:p w14:paraId="02A9B039"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Right bundle branch block beat</w:t>
            </w:r>
          </w:p>
        </w:tc>
        <w:tc>
          <w:tcPr>
            <w:tcW w:w="1701" w:type="dxa"/>
          </w:tcPr>
          <w:p w14:paraId="42DA2411"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6</w:t>
            </w:r>
            <w:r>
              <w:rPr>
                <w:rFonts w:ascii="Times New Roman" w:eastAsia="等线" w:hAnsi="Times New Roman" w:cs="Times New Roman"/>
                <w:sz w:val="21"/>
              </w:rPr>
              <w:t>2</w:t>
            </w:r>
          </w:p>
        </w:tc>
      </w:tr>
      <w:tr w:rsidR="00A42E0D" w14:paraId="14CC2066" w14:textId="77777777">
        <w:trPr>
          <w:jc w:val="center"/>
        </w:trPr>
        <w:tc>
          <w:tcPr>
            <w:tcW w:w="562" w:type="dxa"/>
          </w:tcPr>
          <w:p w14:paraId="202AC28B"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8</w:t>
            </w:r>
          </w:p>
        </w:tc>
        <w:tc>
          <w:tcPr>
            <w:tcW w:w="3402" w:type="dxa"/>
          </w:tcPr>
          <w:p w14:paraId="23760772"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Second-degree heart block</w:t>
            </w:r>
          </w:p>
        </w:tc>
        <w:tc>
          <w:tcPr>
            <w:tcW w:w="1701" w:type="dxa"/>
          </w:tcPr>
          <w:p w14:paraId="020855B1"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0</w:t>
            </w:r>
          </w:p>
        </w:tc>
      </w:tr>
      <w:tr w:rsidR="00A42E0D" w14:paraId="4DAF3124" w14:textId="77777777">
        <w:trPr>
          <w:jc w:val="center"/>
        </w:trPr>
        <w:tc>
          <w:tcPr>
            <w:tcW w:w="562" w:type="dxa"/>
          </w:tcPr>
          <w:p w14:paraId="7603AC44"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9</w:t>
            </w:r>
          </w:p>
        </w:tc>
        <w:tc>
          <w:tcPr>
            <w:tcW w:w="3402" w:type="dxa"/>
          </w:tcPr>
          <w:p w14:paraId="05F49AED"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Pacemaker rhythm</w:t>
            </w:r>
          </w:p>
        </w:tc>
        <w:tc>
          <w:tcPr>
            <w:tcW w:w="1701" w:type="dxa"/>
          </w:tcPr>
          <w:p w14:paraId="13E83112"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4</w:t>
            </w:r>
            <w:r>
              <w:rPr>
                <w:rFonts w:ascii="Times New Roman" w:eastAsia="等线" w:hAnsi="Times New Roman" w:cs="Times New Roman"/>
                <w:sz w:val="21"/>
              </w:rPr>
              <w:t>5</w:t>
            </w:r>
          </w:p>
        </w:tc>
      </w:tr>
      <w:tr w:rsidR="00A42E0D" w14:paraId="26AE88BE" w14:textId="77777777">
        <w:trPr>
          <w:jc w:val="center"/>
        </w:trPr>
        <w:tc>
          <w:tcPr>
            <w:tcW w:w="562" w:type="dxa"/>
          </w:tcPr>
          <w:p w14:paraId="54FD155B"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0</w:t>
            </w:r>
          </w:p>
        </w:tc>
        <w:tc>
          <w:tcPr>
            <w:tcW w:w="3402" w:type="dxa"/>
          </w:tcPr>
          <w:p w14:paraId="0C2937C0"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Atrial premature beat</w:t>
            </w:r>
          </w:p>
        </w:tc>
        <w:tc>
          <w:tcPr>
            <w:tcW w:w="1701" w:type="dxa"/>
          </w:tcPr>
          <w:p w14:paraId="244C859C"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6</w:t>
            </w:r>
            <w:r>
              <w:rPr>
                <w:rFonts w:ascii="Times New Roman" w:eastAsia="等线" w:hAnsi="Times New Roman" w:cs="Times New Roman"/>
                <w:sz w:val="21"/>
              </w:rPr>
              <w:t>6</w:t>
            </w:r>
          </w:p>
        </w:tc>
      </w:tr>
      <w:tr w:rsidR="00A42E0D" w14:paraId="7396C8FE" w14:textId="77777777">
        <w:trPr>
          <w:jc w:val="center"/>
        </w:trPr>
        <w:tc>
          <w:tcPr>
            <w:tcW w:w="562" w:type="dxa"/>
          </w:tcPr>
          <w:p w14:paraId="10C0970D"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1</w:t>
            </w:r>
          </w:p>
        </w:tc>
        <w:tc>
          <w:tcPr>
            <w:tcW w:w="3402" w:type="dxa"/>
          </w:tcPr>
          <w:p w14:paraId="476F7FC6"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Atrial flutter</w:t>
            </w:r>
          </w:p>
        </w:tc>
        <w:tc>
          <w:tcPr>
            <w:tcW w:w="1701" w:type="dxa"/>
          </w:tcPr>
          <w:p w14:paraId="1B85B5A9"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2</w:t>
            </w:r>
            <w:r>
              <w:rPr>
                <w:rFonts w:ascii="Times New Roman" w:eastAsia="等线" w:hAnsi="Times New Roman" w:cs="Times New Roman"/>
                <w:sz w:val="21"/>
              </w:rPr>
              <w:t>0</w:t>
            </w:r>
          </w:p>
        </w:tc>
      </w:tr>
      <w:tr w:rsidR="00A42E0D" w14:paraId="4DEE1D0D" w14:textId="77777777">
        <w:trPr>
          <w:jc w:val="center"/>
        </w:trPr>
        <w:tc>
          <w:tcPr>
            <w:tcW w:w="562" w:type="dxa"/>
          </w:tcPr>
          <w:p w14:paraId="7AA9A5BE"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2</w:t>
            </w:r>
          </w:p>
        </w:tc>
        <w:tc>
          <w:tcPr>
            <w:tcW w:w="3402" w:type="dxa"/>
          </w:tcPr>
          <w:p w14:paraId="59485266"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Atrial fibrillation</w:t>
            </w:r>
          </w:p>
        </w:tc>
        <w:tc>
          <w:tcPr>
            <w:tcW w:w="1701" w:type="dxa"/>
          </w:tcPr>
          <w:p w14:paraId="468DEDF1"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35</w:t>
            </w:r>
          </w:p>
        </w:tc>
      </w:tr>
      <w:tr w:rsidR="00A42E0D" w14:paraId="06F619B4" w14:textId="77777777">
        <w:trPr>
          <w:jc w:val="center"/>
        </w:trPr>
        <w:tc>
          <w:tcPr>
            <w:tcW w:w="562" w:type="dxa"/>
          </w:tcPr>
          <w:p w14:paraId="42DD6825"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3</w:t>
            </w:r>
          </w:p>
        </w:tc>
        <w:tc>
          <w:tcPr>
            <w:tcW w:w="3402" w:type="dxa"/>
          </w:tcPr>
          <w:p w14:paraId="42F126E9"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Supraventricular tachyarrhythmia</w:t>
            </w:r>
          </w:p>
        </w:tc>
        <w:tc>
          <w:tcPr>
            <w:tcW w:w="1701" w:type="dxa"/>
          </w:tcPr>
          <w:p w14:paraId="386E9FD2"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3</w:t>
            </w:r>
          </w:p>
        </w:tc>
      </w:tr>
      <w:tr w:rsidR="00A42E0D" w14:paraId="32AF2726" w14:textId="77777777">
        <w:trPr>
          <w:jc w:val="center"/>
        </w:trPr>
        <w:tc>
          <w:tcPr>
            <w:tcW w:w="562" w:type="dxa"/>
          </w:tcPr>
          <w:p w14:paraId="2A44BCC6"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4</w:t>
            </w:r>
          </w:p>
        </w:tc>
        <w:tc>
          <w:tcPr>
            <w:tcW w:w="3402" w:type="dxa"/>
          </w:tcPr>
          <w:p w14:paraId="2A0ABC1E"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Pre-excitation (WPW)</w:t>
            </w:r>
          </w:p>
        </w:tc>
        <w:tc>
          <w:tcPr>
            <w:tcW w:w="1701" w:type="dxa"/>
          </w:tcPr>
          <w:p w14:paraId="78DF899C"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2</w:t>
            </w:r>
            <w:r>
              <w:rPr>
                <w:rFonts w:ascii="Times New Roman" w:eastAsia="等线" w:hAnsi="Times New Roman" w:cs="Times New Roman"/>
                <w:sz w:val="21"/>
              </w:rPr>
              <w:t>1</w:t>
            </w:r>
          </w:p>
        </w:tc>
      </w:tr>
      <w:tr w:rsidR="00A42E0D" w14:paraId="163DA7D9" w14:textId="77777777">
        <w:trPr>
          <w:jc w:val="center"/>
        </w:trPr>
        <w:tc>
          <w:tcPr>
            <w:tcW w:w="562" w:type="dxa"/>
          </w:tcPr>
          <w:p w14:paraId="047DB1DA"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5</w:t>
            </w:r>
          </w:p>
        </w:tc>
        <w:tc>
          <w:tcPr>
            <w:tcW w:w="3402" w:type="dxa"/>
          </w:tcPr>
          <w:p w14:paraId="651CB1E3"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Premature ventricular contraction</w:t>
            </w:r>
          </w:p>
        </w:tc>
        <w:tc>
          <w:tcPr>
            <w:tcW w:w="1701" w:type="dxa"/>
          </w:tcPr>
          <w:p w14:paraId="18E14C6D"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33</w:t>
            </w:r>
          </w:p>
        </w:tc>
      </w:tr>
      <w:tr w:rsidR="00A42E0D" w14:paraId="7F31D8DC" w14:textId="77777777">
        <w:trPr>
          <w:jc w:val="center"/>
        </w:trPr>
        <w:tc>
          <w:tcPr>
            <w:tcW w:w="562" w:type="dxa"/>
          </w:tcPr>
          <w:p w14:paraId="565CF6CA"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6</w:t>
            </w:r>
          </w:p>
        </w:tc>
        <w:tc>
          <w:tcPr>
            <w:tcW w:w="3402" w:type="dxa"/>
          </w:tcPr>
          <w:p w14:paraId="47747DBF"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Ventricular bigeminy</w:t>
            </w:r>
          </w:p>
        </w:tc>
        <w:tc>
          <w:tcPr>
            <w:tcW w:w="1701" w:type="dxa"/>
          </w:tcPr>
          <w:p w14:paraId="5B08E479"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5</w:t>
            </w:r>
            <w:r>
              <w:rPr>
                <w:rFonts w:ascii="Times New Roman" w:eastAsia="等线" w:hAnsi="Times New Roman" w:cs="Times New Roman"/>
                <w:sz w:val="21"/>
              </w:rPr>
              <w:t>5</w:t>
            </w:r>
          </w:p>
        </w:tc>
      </w:tr>
      <w:tr w:rsidR="00A42E0D" w14:paraId="12663DC9" w14:textId="77777777">
        <w:trPr>
          <w:jc w:val="center"/>
        </w:trPr>
        <w:tc>
          <w:tcPr>
            <w:tcW w:w="562" w:type="dxa"/>
          </w:tcPr>
          <w:p w14:paraId="36596722"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7</w:t>
            </w:r>
          </w:p>
        </w:tc>
        <w:tc>
          <w:tcPr>
            <w:tcW w:w="3402" w:type="dxa"/>
          </w:tcPr>
          <w:p w14:paraId="1ED65CE5"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Ventricular trigeminy</w:t>
            </w:r>
          </w:p>
        </w:tc>
        <w:tc>
          <w:tcPr>
            <w:tcW w:w="1701" w:type="dxa"/>
          </w:tcPr>
          <w:p w14:paraId="20B672FE"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3</w:t>
            </w:r>
          </w:p>
        </w:tc>
      </w:tr>
      <w:tr w:rsidR="00A42E0D" w14:paraId="649ED148" w14:textId="77777777">
        <w:trPr>
          <w:jc w:val="center"/>
        </w:trPr>
        <w:tc>
          <w:tcPr>
            <w:tcW w:w="562" w:type="dxa"/>
          </w:tcPr>
          <w:p w14:paraId="775D14BE" w14:textId="77777777" w:rsidR="00A42E0D" w:rsidRDefault="00A42E0D">
            <w:pPr>
              <w:spacing w:line="240" w:lineRule="auto"/>
              <w:jc w:val="center"/>
              <w:rPr>
                <w:rFonts w:ascii="Times New Roman" w:eastAsia="等线" w:hAnsi="Times New Roman" w:cs="Times New Roman"/>
                <w:sz w:val="21"/>
              </w:rPr>
            </w:pPr>
          </w:p>
        </w:tc>
        <w:tc>
          <w:tcPr>
            <w:tcW w:w="3402" w:type="dxa"/>
          </w:tcPr>
          <w:p w14:paraId="48F1BD3A"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T</w:t>
            </w:r>
            <w:r>
              <w:rPr>
                <w:rFonts w:ascii="Times New Roman" w:eastAsia="等线" w:hAnsi="Times New Roman" w:cs="Times New Roman"/>
                <w:sz w:val="21"/>
              </w:rPr>
              <w:t>otal</w:t>
            </w:r>
          </w:p>
        </w:tc>
        <w:tc>
          <w:tcPr>
            <w:tcW w:w="1701" w:type="dxa"/>
          </w:tcPr>
          <w:p w14:paraId="7CF52BD0"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1</w:t>
            </w:r>
            <w:r>
              <w:rPr>
                <w:rFonts w:ascii="Times New Roman" w:eastAsia="等线" w:hAnsi="Times New Roman" w:cs="Times New Roman"/>
                <w:sz w:val="21"/>
              </w:rPr>
              <w:t>000</w:t>
            </w:r>
          </w:p>
        </w:tc>
      </w:tr>
    </w:tbl>
    <w:p w14:paraId="3BCFA7C6" w14:textId="77777777" w:rsidR="00A42E0D" w:rsidRDefault="0032352A">
      <w:pPr>
        <w:ind w:firstLineChars="400" w:firstLine="960"/>
        <w:rPr>
          <w:ins w:id="96" w:author="LLQ" w:date="2020-07-18T18:06:00Z"/>
        </w:rPr>
      </w:pPr>
      <w:r>
        <w:rPr>
          <w:rFonts w:hint="eastAsia"/>
        </w:rPr>
        <w:t>在实验阶段，我们使用</w:t>
      </w:r>
      <w:r>
        <w:t>70%的数据作为训练集训练网络，剩余的30%的数据作为测试集来对训练后的网络性能进行测试。考虑到数据集中不同类型的样本数量差异巨大可能会导致训练效果不佳，我们对训练集的数据进行了样本均衡，对样本数较少的种类进行过采样，使不同类型样本数量趋近一致。</w:t>
      </w:r>
    </w:p>
    <w:p w14:paraId="286430FF" w14:textId="77777777" w:rsidR="00A42E0D" w:rsidRDefault="00A42E0D">
      <w:pPr>
        <w:ind w:firstLine="420"/>
      </w:pPr>
    </w:p>
    <w:p w14:paraId="26B866DA" w14:textId="77777777" w:rsidR="00A42E0D" w:rsidRDefault="0032352A">
      <w:pPr>
        <w:pStyle w:val="2"/>
        <w:spacing w:before="156" w:after="156"/>
      </w:pPr>
      <w:bookmarkStart w:id="97" w:name="_Toc62134226"/>
      <w:r>
        <w:t xml:space="preserve">2.2 </w:t>
      </w:r>
      <w:r>
        <w:rPr>
          <w:rFonts w:hint="eastAsia"/>
        </w:rPr>
        <w:t>基于心电图(E</w:t>
      </w:r>
      <w:r>
        <w:t>CG</w:t>
      </w:r>
      <w:r>
        <w:rPr>
          <w:rFonts w:hint="eastAsia"/>
        </w:rPr>
        <w:t>)片段的卷积神经网络设计</w:t>
      </w:r>
      <w:bookmarkEnd w:id="97"/>
    </w:p>
    <w:p w14:paraId="0B4E863A" w14:textId="77777777" w:rsidR="00A42E0D" w:rsidRDefault="0032352A">
      <w:pPr>
        <w:ind w:firstLine="480"/>
      </w:pPr>
      <w:r>
        <w:rPr>
          <w:rFonts w:hint="eastAsia"/>
        </w:rPr>
        <w:t>本作品设计了一种新型的、用于心律识别的面向长序列的卷积网络结构，设计流程如图2-2所示，系统结构如图2-3</w:t>
      </w:r>
      <w:r>
        <w:t>所示。</w:t>
      </w:r>
      <w:r>
        <w:rPr>
          <w:rFonts w:hint="eastAsia"/>
        </w:rPr>
        <w:t>首先我们对原始数据集数据进行过采样处理，对所搭建的CNN网络进行参数训练。然后，根据网络层参数重要性，基于贪婪算法对其进行迭代对称量化，直到参数的压缩比例和心率检测精度均满足要求。</w:t>
      </w:r>
    </w:p>
    <w:p w14:paraId="5E80080E" w14:textId="77777777" w:rsidR="00A42E0D" w:rsidRDefault="0032352A">
      <w:pPr>
        <w:pStyle w:val="ae"/>
        <w:spacing w:after="156"/>
      </w:pPr>
      <w:r>
        <w:rPr>
          <w:rFonts w:hint="eastAsia"/>
        </w:rPr>
        <w:t>4</w:t>
      </w:r>
    </w:p>
    <w:p w14:paraId="70C1E8A2" w14:textId="77777777" w:rsidR="00A42E0D" w:rsidRDefault="00A42E0D">
      <w:pPr>
        <w:ind w:firstLine="480"/>
      </w:pPr>
    </w:p>
    <w:p w14:paraId="5A06901A" w14:textId="1E32157D" w:rsidR="00A42E0D" w:rsidRDefault="0032352A">
      <w:pPr>
        <w:pStyle w:val="ae"/>
        <w:spacing w:after="156"/>
        <w:ind w:firstLine="360"/>
        <w:rPr>
          <w:ins w:id="98" w:author="LLQ" w:date="2020-07-20T11:02:00Z"/>
        </w:rPr>
      </w:pPr>
      <w:ins w:id="99" w:author="LLQ" w:date="2020-07-20T11:02:00Z">
        <w:r>
          <w:rPr>
            <w:noProof/>
          </w:rPr>
          <w:lastRenderedPageBreak/>
          <w:drawing>
            <wp:inline distT="0" distB="0" distL="0" distR="0" wp14:anchorId="0DDE6F8F" wp14:editId="296A8356">
              <wp:extent cx="2643505" cy="3139440"/>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643505" cy="3139440"/>
                      </a:xfrm>
                      <a:prstGeom prst="rect">
                        <a:avLst/>
                      </a:prstGeom>
                      <a:noFill/>
                      <a:ln>
                        <a:noFill/>
                      </a:ln>
                    </pic:spPr>
                  </pic:pic>
                </a:graphicData>
              </a:graphic>
            </wp:inline>
          </w:drawing>
        </w:r>
      </w:ins>
    </w:p>
    <w:p w14:paraId="48D31C06" w14:textId="77777777" w:rsidR="00A42E0D" w:rsidRDefault="0032352A">
      <w:pPr>
        <w:pStyle w:val="ae"/>
        <w:spacing w:after="156"/>
      </w:pPr>
      <w:ins w:id="100" w:author="LLQ" w:date="2020-07-20T11:02:00Z">
        <w:r>
          <w:rPr>
            <w:rFonts w:hint="eastAsia"/>
          </w:rPr>
          <w:t>图</w:t>
        </w:r>
      </w:ins>
      <w:r>
        <w:rPr>
          <w:rFonts w:hint="eastAsia"/>
        </w:rPr>
        <w:t>2</w:t>
      </w:r>
      <w:r>
        <w:t>-2</w:t>
      </w:r>
      <w:ins w:id="101" w:author="LLQ" w:date="2020-07-20T11:02:00Z">
        <w:r>
          <w:rPr>
            <w:rFonts w:hint="eastAsia"/>
          </w:rPr>
          <w:t xml:space="preserve"> 基于E</w:t>
        </w:r>
        <w:r>
          <w:t>CG</w:t>
        </w:r>
        <w:r>
          <w:rPr>
            <w:rFonts w:hint="eastAsia"/>
          </w:rPr>
          <w:t>序列的卷积神经网络设计流程</w:t>
        </w:r>
      </w:ins>
    </w:p>
    <w:p w14:paraId="65E6DF34" w14:textId="77777777" w:rsidR="00A42E0D" w:rsidRDefault="0032352A">
      <w:pPr>
        <w:ind w:firstLine="420"/>
      </w:pPr>
      <w:r>
        <w:rPr>
          <w:rFonts w:hint="eastAsia"/>
        </w:rPr>
        <w:t>该网络使用一段</w:t>
      </w:r>
      <w:r>
        <w:t>10秒的ECG序列（包含3600个样本点）作为输入。该网络可以根据输入的信号端对端地输出信号所属的心律类型。这种设计避免了在信号输入网络之前的心拍检测的阶段。尽管许多基于心拍的心率检测网络显示出优越的性能，但由于神经网络的输入通常是固定长度的序列，而这类网络的输入是一段完整的心拍信号且不同心律的持续时间差异很大，因此不仅需要在输入网络之前对输入信号执行QRS波形检测，还需要根据检测结果对数据处理。该网络避免了对心拍的检测，能够在不丢失相邻心拍特征的同时避免了心拍分割阶段的功耗，进一步简化了系统</w:t>
      </w:r>
      <w:r>
        <w:rPr>
          <w:rFonts w:hint="eastAsia"/>
        </w:rPr>
        <w:t>结构。</w:t>
      </w:r>
    </w:p>
    <w:p w14:paraId="650DC39A" w14:textId="77777777" w:rsidR="00A42E0D" w:rsidRDefault="0032352A">
      <w:pPr>
        <w:jc w:val="center"/>
      </w:pPr>
      <w:r>
        <w:rPr>
          <w:noProof/>
        </w:rPr>
        <w:drawing>
          <wp:inline distT="0" distB="0" distL="0" distR="0" wp14:anchorId="763D5188" wp14:editId="296DBFB3">
            <wp:extent cx="3481705" cy="2477135"/>
            <wp:effectExtent l="0" t="0" r="8255" b="698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481705" cy="2477135"/>
                    </a:xfrm>
                    <a:prstGeom prst="rect">
                      <a:avLst/>
                    </a:prstGeom>
                  </pic:spPr>
                </pic:pic>
              </a:graphicData>
            </a:graphic>
          </wp:inline>
        </w:drawing>
      </w:r>
    </w:p>
    <w:p w14:paraId="5C15D27F" w14:textId="77777777" w:rsidR="00A42E0D" w:rsidRDefault="0032352A">
      <w:pPr>
        <w:pStyle w:val="ae"/>
        <w:spacing w:after="156"/>
      </w:pPr>
      <w:r>
        <w:t>图</w:t>
      </w:r>
      <w:r>
        <w:rPr>
          <w:rFonts w:hint="eastAsia"/>
        </w:rPr>
        <w:t>2-3</w:t>
      </w:r>
      <w:r>
        <w:t xml:space="preserve"> 直连型网络结构图</w:t>
      </w:r>
    </w:p>
    <w:p w14:paraId="4C392D06" w14:textId="77777777" w:rsidR="00A42E0D" w:rsidRDefault="0032352A">
      <w:pPr>
        <w:ind w:firstLine="420"/>
      </w:pPr>
      <w:r>
        <w:lastRenderedPageBreak/>
        <w:t>本</w:t>
      </w:r>
      <w:r>
        <w:rPr>
          <w:rFonts w:hint="eastAsia"/>
        </w:rPr>
        <w:t>作品</w:t>
      </w:r>
      <w:r>
        <w:t>所设计的网络结构</w:t>
      </w:r>
      <w:r>
        <w:rPr>
          <w:rFonts w:hint="eastAsia"/>
        </w:rPr>
        <w:t>采用与</w:t>
      </w:r>
      <w:r>
        <w:t>Lenet-5</w:t>
      </w:r>
      <w:r>
        <w:rPr>
          <w:rFonts w:hint="eastAsia"/>
        </w:rPr>
        <w:t>类似</w:t>
      </w:r>
      <w:r>
        <w:t>的直连型网络结构。该网络由</w:t>
      </w:r>
      <w:r>
        <w:rPr>
          <w:rFonts w:hint="eastAsia"/>
        </w:rPr>
        <w:t>下</w:t>
      </w:r>
      <w:r>
        <w:t>图所示的基本块和两个全连接层串联组成，每个基本块受两个超参数限制：卷积核k的大小和卷积核数m。由卷积和下采样层组成的基本块用于提取ECG信号特征，全连接层用于综合全局特征进行分类</w:t>
      </w:r>
      <w:r>
        <w:rPr>
          <w:rFonts w:hint="eastAsia"/>
        </w:rPr>
        <w:t>，</w:t>
      </w:r>
      <w:r>
        <w:t>使用softmax作为激活函数包含17个输出节点，分别对应属于每种类型心律的概率。考虑到心电信号的形态特征是判断心律不齐的重要特征，本</w:t>
      </w:r>
      <w:r>
        <w:rPr>
          <w:rFonts w:hint="eastAsia"/>
        </w:rPr>
        <w:t>设计</w:t>
      </w:r>
      <w:r>
        <w:t>还使用大核卷积核对一段较长的临近采样点进</w:t>
      </w:r>
      <w:r>
        <w:rPr>
          <w:rFonts w:hint="eastAsia"/>
        </w:rPr>
        <w:t>行特征提取，以此获得较长时间跨度上心电图信号所包含的信息。</w:t>
      </w:r>
    </w:p>
    <w:p w14:paraId="488125AE" w14:textId="77777777" w:rsidR="00A42E0D" w:rsidRDefault="0032352A">
      <w:pPr>
        <w:ind w:firstLine="420"/>
        <w:jc w:val="center"/>
      </w:pPr>
      <w:r>
        <w:rPr>
          <w:noProof/>
        </w:rPr>
        <w:drawing>
          <wp:inline distT="0" distB="0" distL="0" distR="0" wp14:anchorId="72600214" wp14:editId="683CA11D">
            <wp:extent cx="1969770" cy="22447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72906" cy="2248196"/>
                    </a:xfrm>
                    <a:prstGeom prst="rect">
                      <a:avLst/>
                    </a:prstGeom>
                  </pic:spPr>
                </pic:pic>
              </a:graphicData>
            </a:graphic>
          </wp:inline>
        </w:drawing>
      </w:r>
    </w:p>
    <w:p w14:paraId="1D8F70A2" w14:textId="77777777" w:rsidR="00A42E0D" w:rsidRDefault="0032352A">
      <w:pPr>
        <w:pStyle w:val="ae"/>
        <w:spacing w:after="156"/>
      </w:pPr>
      <w:r>
        <w:t>图</w:t>
      </w:r>
      <w:r>
        <w:rPr>
          <w:rFonts w:hint="eastAsia"/>
        </w:rPr>
        <w:t>2-4</w:t>
      </w:r>
      <w:r>
        <w:t xml:space="preserve"> 网络计算过程图</w:t>
      </w:r>
    </w:p>
    <w:p w14:paraId="22E0CA53" w14:textId="77777777" w:rsidR="00A42E0D" w:rsidRDefault="0032352A">
      <w:pPr>
        <w:ind w:firstLine="420"/>
      </w:pPr>
      <w:r>
        <w:rPr>
          <w:rFonts w:hint="eastAsia"/>
        </w:rPr>
        <w:t>此外，有研究显示网络的深度可以改善网络性能，但是网络结构太深会带来更多的计算功耗和内存。</w:t>
      </w:r>
      <w:r>
        <w:t>我们对该网络的性能和深度进行了探索，对具有不同个数基本块的网络结构的性能和内存进行对比，来寻找性能与内存最合适的点。我们对8种不同的深度配置进行试验，在相同实验场景下对比了不同深度配置的网络识别准确率与网络占用内存大小，实验结果显示使用6个basic block实现了最高的95.7%的识别准确率，同时占用的内存最小，仅为314.75KB。</w:t>
      </w:r>
    </w:p>
    <w:p w14:paraId="24BE92F8" w14:textId="77777777" w:rsidR="00A42E0D" w:rsidRDefault="0032352A">
      <w:pPr>
        <w:pStyle w:val="3"/>
        <w:spacing w:before="156" w:after="156"/>
      </w:pPr>
      <w:bookmarkStart w:id="102" w:name="_Toc62134227"/>
      <w:r>
        <w:rPr>
          <w:rFonts w:hint="eastAsia"/>
        </w:rPr>
        <w:t>2</w:t>
      </w:r>
      <w:r>
        <w:t>.2</w:t>
      </w:r>
      <w:r>
        <w:rPr>
          <w:rFonts w:hint="eastAsia"/>
        </w:rPr>
        <w:t>.</w:t>
      </w:r>
      <w:r>
        <w:t xml:space="preserve">1 </w:t>
      </w:r>
      <w:r>
        <w:rPr>
          <w:rFonts w:hint="eastAsia"/>
        </w:rPr>
        <w:t>卷积神经网络拓扑搜寻</w:t>
      </w:r>
      <w:bookmarkEnd w:id="102"/>
    </w:p>
    <w:p w14:paraId="3E18EC24" w14:textId="77777777" w:rsidR="00A42E0D" w:rsidRDefault="0032352A">
      <w:pPr>
        <w:ind w:firstLine="420"/>
      </w:pPr>
      <w:r>
        <w:rPr>
          <w:rFonts w:hint="eastAsia"/>
        </w:rPr>
        <w:t>在本设计中，我们先对不同的深度的网络结构与网络识别精度和所需内存的关系进行实验，根据网络的识别准确率和内存确定最终的网络拓扑结构。图2-5</w:t>
      </w:r>
      <w:r>
        <w:t>为8种由基本块组成的不同深度的网络拓扑结构图。所有配置的结构都由多个基本块和全连接层串联组成，基本块用于提取ECG信号特征，全连接层用于综合全局特征进行分类。</w:t>
      </w:r>
    </w:p>
    <w:p w14:paraId="5D27F5D2" w14:textId="77777777" w:rsidR="00A42E0D" w:rsidRDefault="0032352A">
      <w:pPr>
        <w:jc w:val="center"/>
      </w:pPr>
      <w:r>
        <w:rPr>
          <w:rFonts w:ascii="Times New Roman" w:hAnsi="Times New Roman" w:cs="Times New Roman"/>
          <w:noProof/>
          <w:sz w:val="22"/>
        </w:rPr>
        <w:lastRenderedPageBreak/>
        <w:drawing>
          <wp:inline distT="0" distB="0" distL="0" distR="0" wp14:anchorId="78FDCC71" wp14:editId="3B99155E">
            <wp:extent cx="4709795" cy="3420745"/>
            <wp:effectExtent l="0" t="0" r="0" b="8255"/>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718018" cy="3426896"/>
                    </a:xfrm>
                    <a:prstGeom prst="rect">
                      <a:avLst/>
                    </a:prstGeom>
                  </pic:spPr>
                </pic:pic>
              </a:graphicData>
            </a:graphic>
          </wp:inline>
        </w:drawing>
      </w:r>
    </w:p>
    <w:p w14:paraId="610E63D6" w14:textId="77777777" w:rsidR="00A42E0D" w:rsidRDefault="0032352A">
      <w:pPr>
        <w:pStyle w:val="ae"/>
        <w:spacing w:after="156"/>
      </w:pPr>
      <w:r>
        <w:t>图</w:t>
      </w:r>
      <w:r>
        <w:rPr>
          <w:rFonts w:hint="eastAsia"/>
        </w:rPr>
        <w:t>2-5</w:t>
      </w:r>
      <w:r>
        <w:t xml:space="preserve"> 网络拓扑结构图</w:t>
      </w:r>
    </w:p>
    <w:p w14:paraId="0018EDD3" w14:textId="77777777" w:rsidR="00A42E0D" w:rsidRDefault="0032352A">
      <w:pPr>
        <w:ind w:firstLine="420"/>
      </w:pPr>
      <w:r>
        <w:rPr>
          <w:rFonts w:hint="eastAsia"/>
        </w:rPr>
        <w:t>我们使用相同的训练样本对所有结构的神经网络进行</w:t>
      </w:r>
      <w:r>
        <w:t>3000次训练，并选取训练过程中整体准确率最高的模型。对不同拓扑结构的网络的整体准确率、网络内存大小进行统计。实验结果</w:t>
      </w:r>
      <w:r>
        <w:rPr>
          <w:rFonts w:hint="eastAsia"/>
        </w:rPr>
        <w:t>图2-6</w:t>
      </w:r>
      <w:r>
        <w:t>所示，网络识别准确率随着基本块的增加而增大，当基本块的数量为5时，网络的识别精度达到饱和为94.7%；当基本块的数量为6时，识别准确率达到最高，为95.7%。与识别精度曲线不同，由于受到卷积层参数和全连接层参数的影响，内存大小总体呈现先上升后下降的趋势，当基本块为2和8时，所需内存达到局部最小值，分别为343KB和315KB。</w:t>
      </w:r>
    </w:p>
    <w:p w14:paraId="57686C67" w14:textId="77777777" w:rsidR="00A42E0D" w:rsidRDefault="0032352A">
      <w:pPr>
        <w:jc w:val="center"/>
      </w:pPr>
      <w:r>
        <w:rPr>
          <w:noProof/>
        </w:rPr>
        <w:drawing>
          <wp:inline distT="0" distB="0" distL="0" distR="0" wp14:anchorId="7AD59CF9" wp14:editId="6FF3F6E3">
            <wp:extent cx="4772025" cy="2562225"/>
            <wp:effectExtent l="0" t="0" r="0"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C138076" w14:textId="77777777" w:rsidR="00A42E0D" w:rsidRDefault="0032352A">
      <w:pPr>
        <w:pStyle w:val="ae"/>
        <w:spacing w:after="156"/>
      </w:pPr>
      <w:r>
        <w:rPr>
          <w:rFonts w:hint="eastAsia"/>
        </w:rPr>
        <w:t>图2-6</w:t>
      </w:r>
      <w:r>
        <w:t xml:space="preserve"> </w:t>
      </w:r>
      <w:r>
        <w:rPr>
          <w:rFonts w:hint="eastAsia"/>
        </w:rPr>
        <w:t>网络</w:t>
      </w:r>
      <w:r>
        <w:t xml:space="preserve">精度与网络大小关系图 </w:t>
      </w:r>
    </w:p>
    <w:p w14:paraId="73341C8F" w14:textId="77777777" w:rsidR="00A42E0D" w:rsidRDefault="0032352A">
      <w:pPr>
        <w:ind w:firstLine="420"/>
      </w:pPr>
      <w:r>
        <w:rPr>
          <w:rFonts w:hint="eastAsia"/>
        </w:rPr>
        <w:lastRenderedPageBreak/>
        <w:t>综上所述，当网络结构由</w:t>
      </w:r>
      <w:r>
        <w:t>6个基本块和2全连接层组成时，识别准确率最高为95.7%，同时，网络所需内存大小最低为314.75KB。因此，我们选择该配置的结构作为本</w:t>
      </w:r>
      <w:r>
        <w:rPr>
          <w:rFonts w:hint="eastAsia"/>
        </w:rPr>
        <w:t>设计</w:t>
      </w:r>
      <w:r>
        <w:t>最终的模型。其网络</w:t>
      </w:r>
      <w:r>
        <w:rPr>
          <w:rFonts w:hint="eastAsia"/>
        </w:rPr>
        <w:t>结构</w:t>
      </w:r>
      <w:r>
        <w:t>及参数分布如表</w:t>
      </w:r>
      <w:r>
        <w:rPr>
          <w:rFonts w:hint="eastAsia"/>
        </w:rPr>
        <w:t>2</w:t>
      </w:r>
      <w:r>
        <w:t>所示。</w:t>
      </w:r>
    </w:p>
    <w:p w14:paraId="31389728" w14:textId="77777777" w:rsidR="00A42E0D" w:rsidRDefault="0032352A">
      <w:pPr>
        <w:pStyle w:val="ae"/>
        <w:spacing w:after="156"/>
      </w:pPr>
      <w:r>
        <w:t>表2</w:t>
      </w:r>
      <w:r>
        <w:rPr>
          <w:rFonts w:hint="eastAsia"/>
        </w:rPr>
        <w:t>-2</w:t>
      </w:r>
      <w:r>
        <w:t xml:space="preserve"> 网路具体结构表</w:t>
      </w:r>
    </w:p>
    <w:tbl>
      <w:tblPr>
        <w:tblStyle w:val="13"/>
        <w:tblW w:w="7088" w:type="dxa"/>
        <w:jc w:val="center"/>
        <w:tblLayout w:type="fixed"/>
        <w:tblLook w:val="04A0" w:firstRow="1" w:lastRow="0" w:firstColumn="1" w:lastColumn="0" w:noHBand="0" w:noVBand="1"/>
      </w:tblPr>
      <w:tblGrid>
        <w:gridCol w:w="2268"/>
        <w:gridCol w:w="1560"/>
        <w:gridCol w:w="1417"/>
        <w:gridCol w:w="1843"/>
      </w:tblGrid>
      <w:tr w:rsidR="00A42E0D" w14:paraId="641FB238" w14:textId="77777777">
        <w:trPr>
          <w:trHeight w:val="340"/>
          <w:jc w:val="center"/>
        </w:trPr>
        <w:tc>
          <w:tcPr>
            <w:tcW w:w="2268" w:type="dxa"/>
            <w:tcBorders>
              <w:top w:val="double" w:sz="4" w:space="0" w:color="auto"/>
              <w:left w:val="nil"/>
              <w:bottom w:val="double" w:sz="4" w:space="0" w:color="auto"/>
            </w:tcBorders>
            <w:shd w:val="clear" w:color="auto" w:fill="D9D9D9"/>
            <w:vAlign w:val="center"/>
          </w:tcPr>
          <w:p w14:paraId="630BA116" w14:textId="77777777" w:rsidR="00A42E0D" w:rsidRDefault="0032352A">
            <w:pPr>
              <w:spacing w:line="240" w:lineRule="auto"/>
              <w:jc w:val="center"/>
              <w:rPr>
                <w:rFonts w:ascii="Times New Roman" w:hAnsi="Times New Roman" w:cs="Times New Roman"/>
                <w:b/>
                <w:bCs/>
                <w:sz w:val="22"/>
              </w:rPr>
            </w:pPr>
            <w:r>
              <w:rPr>
                <w:rFonts w:ascii="Times New Roman" w:hAnsi="Times New Roman" w:cs="Times New Roman" w:hint="eastAsia"/>
                <w:b/>
                <w:bCs/>
                <w:sz w:val="22"/>
              </w:rPr>
              <w:t>Layer</w:t>
            </w:r>
          </w:p>
        </w:tc>
        <w:tc>
          <w:tcPr>
            <w:tcW w:w="1560" w:type="dxa"/>
            <w:tcBorders>
              <w:top w:val="double" w:sz="4" w:space="0" w:color="auto"/>
              <w:bottom w:val="double" w:sz="4" w:space="0" w:color="auto"/>
            </w:tcBorders>
            <w:shd w:val="clear" w:color="auto" w:fill="D9D9D9"/>
            <w:vAlign w:val="center"/>
          </w:tcPr>
          <w:p w14:paraId="502FB4BD" w14:textId="77777777" w:rsidR="00A42E0D" w:rsidRDefault="0032352A">
            <w:pPr>
              <w:spacing w:line="240" w:lineRule="auto"/>
              <w:jc w:val="center"/>
              <w:rPr>
                <w:rFonts w:ascii="Times New Roman" w:hAnsi="Times New Roman" w:cs="Times New Roman"/>
                <w:b/>
                <w:bCs/>
                <w:sz w:val="22"/>
              </w:rPr>
            </w:pPr>
            <w:r>
              <w:rPr>
                <w:rFonts w:ascii="Times New Roman" w:hAnsi="Times New Roman" w:cs="Times New Roman"/>
                <w:b/>
                <w:bCs/>
                <w:sz w:val="22"/>
              </w:rPr>
              <w:t>Conv</w:t>
            </w:r>
          </w:p>
        </w:tc>
        <w:tc>
          <w:tcPr>
            <w:tcW w:w="1417" w:type="dxa"/>
            <w:tcBorders>
              <w:top w:val="double" w:sz="4" w:space="0" w:color="auto"/>
              <w:bottom w:val="double" w:sz="4" w:space="0" w:color="auto"/>
            </w:tcBorders>
            <w:shd w:val="clear" w:color="auto" w:fill="D9D9D9"/>
            <w:vAlign w:val="center"/>
          </w:tcPr>
          <w:p w14:paraId="51359824" w14:textId="77777777" w:rsidR="00A42E0D" w:rsidRDefault="0032352A">
            <w:pPr>
              <w:spacing w:line="240" w:lineRule="auto"/>
              <w:jc w:val="center"/>
              <w:rPr>
                <w:rFonts w:ascii="Times New Roman" w:hAnsi="Times New Roman" w:cs="Times New Roman"/>
                <w:b/>
                <w:bCs/>
                <w:sz w:val="22"/>
              </w:rPr>
            </w:pPr>
            <w:r>
              <w:rPr>
                <w:rFonts w:ascii="Times New Roman" w:hAnsi="Times New Roman" w:cs="Times New Roman"/>
                <w:b/>
                <w:bCs/>
                <w:sz w:val="22"/>
              </w:rPr>
              <w:t>Pooling</w:t>
            </w:r>
          </w:p>
        </w:tc>
        <w:tc>
          <w:tcPr>
            <w:tcW w:w="1843" w:type="dxa"/>
            <w:tcBorders>
              <w:top w:val="double" w:sz="4" w:space="0" w:color="auto"/>
              <w:bottom w:val="double" w:sz="4" w:space="0" w:color="auto"/>
              <w:right w:val="nil"/>
            </w:tcBorders>
            <w:shd w:val="clear" w:color="auto" w:fill="D9D9D9"/>
            <w:vAlign w:val="center"/>
          </w:tcPr>
          <w:p w14:paraId="101A82FC" w14:textId="77777777" w:rsidR="00A42E0D" w:rsidRDefault="0032352A">
            <w:pPr>
              <w:spacing w:line="240" w:lineRule="auto"/>
              <w:jc w:val="center"/>
              <w:rPr>
                <w:rFonts w:ascii="Times New Roman" w:hAnsi="Times New Roman" w:cs="Times New Roman"/>
                <w:b/>
                <w:bCs/>
                <w:sz w:val="22"/>
              </w:rPr>
            </w:pPr>
            <w:r>
              <w:rPr>
                <w:rFonts w:ascii="Times New Roman" w:hAnsi="Times New Roman" w:cs="Times New Roman"/>
                <w:b/>
                <w:bCs/>
                <w:sz w:val="22"/>
              </w:rPr>
              <w:t>Parameters</w:t>
            </w:r>
          </w:p>
        </w:tc>
      </w:tr>
      <w:tr w:rsidR="00A42E0D" w14:paraId="332B6E23" w14:textId="77777777">
        <w:trPr>
          <w:trHeight w:val="340"/>
          <w:jc w:val="center"/>
        </w:trPr>
        <w:tc>
          <w:tcPr>
            <w:tcW w:w="2268" w:type="dxa"/>
            <w:tcBorders>
              <w:top w:val="double" w:sz="4" w:space="0" w:color="auto"/>
              <w:left w:val="nil"/>
            </w:tcBorders>
            <w:vAlign w:val="center"/>
          </w:tcPr>
          <w:p w14:paraId="2F0502C9"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Basic Block1</w:t>
            </w:r>
          </w:p>
        </w:tc>
        <w:tc>
          <w:tcPr>
            <w:tcW w:w="1560" w:type="dxa"/>
            <w:tcBorders>
              <w:top w:val="double" w:sz="4" w:space="0" w:color="auto"/>
            </w:tcBorders>
            <w:vAlign w:val="center"/>
          </w:tcPr>
          <w:p w14:paraId="6E4896D5"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6</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hint="eastAsia"/>
                <w:sz w:val="20"/>
                <w:szCs w:val="20"/>
              </w:rPr>
              <w:t>8</w:t>
            </w:r>
          </w:p>
        </w:tc>
        <w:tc>
          <w:tcPr>
            <w:tcW w:w="1417" w:type="dxa"/>
            <w:tcBorders>
              <w:top w:val="double" w:sz="4" w:space="0" w:color="auto"/>
            </w:tcBorders>
            <w:vAlign w:val="center"/>
          </w:tcPr>
          <w:p w14:paraId="71CF63F5"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7</w:t>
            </w:r>
            <w:r>
              <w:rPr>
                <w:rFonts w:ascii="Times New Roman" w:hAnsi="Times New Roman" w:cs="Times New Roman" w:hint="eastAsia"/>
                <w:sz w:val="20"/>
                <w:szCs w:val="20"/>
              </w:rPr>
              <w:t>×</w:t>
            </w:r>
            <w:r>
              <w:rPr>
                <w:rFonts w:ascii="Times New Roman" w:hAnsi="Times New Roman" w:cs="Times New Roman"/>
                <w:sz w:val="20"/>
                <w:szCs w:val="20"/>
              </w:rPr>
              <w:t>2</w:t>
            </w:r>
          </w:p>
        </w:tc>
        <w:tc>
          <w:tcPr>
            <w:tcW w:w="1843" w:type="dxa"/>
            <w:tcBorders>
              <w:top w:val="double" w:sz="4" w:space="0" w:color="auto"/>
              <w:right w:val="nil"/>
            </w:tcBorders>
            <w:vAlign w:val="center"/>
          </w:tcPr>
          <w:p w14:paraId="3C3AB480"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128</w:t>
            </w:r>
          </w:p>
        </w:tc>
      </w:tr>
      <w:tr w:rsidR="00A42E0D" w14:paraId="23D76B61" w14:textId="77777777">
        <w:trPr>
          <w:trHeight w:val="340"/>
          <w:jc w:val="center"/>
        </w:trPr>
        <w:tc>
          <w:tcPr>
            <w:tcW w:w="2268" w:type="dxa"/>
            <w:tcBorders>
              <w:left w:val="nil"/>
            </w:tcBorders>
            <w:vAlign w:val="center"/>
          </w:tcPr>
          <w:p w14:paraId="242D142D"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Basic Block2</w:t>
            </w:r>
          </w:p>
        </w:tc>
        <w:tc>
          <w:tcPr>
            <w:tcW w:w="1560" w:type="dxa"/>
            <w:vAlign w:val="center"/>
          </w:tcPr>
          <w:p w14:paraId="706BC58E"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2</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sz w:val="20"/>
                <w:szCs w:val="20"/>
              </w:rPr>
              <w:t>6</w:t>
            </w:r>
          </w:p>
        </w:tc>
        <w:tc>
          <w:tcPr>
            <w:tcW w:w="1417" w:type="dxa"/>
            <w:vAlign w:val="center"/>
          </w:tcPr>
          <w:p w14:paraId="7186D62A"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sz w:val="20"/>
                <w:szCs w:val="20"/>
              </w:rPr>
              <w:t>2</w:t>
            </w:r>
          </w:p>
        </w:tc>
        <w:tc>
          <w:tcPr>
            <w:tcW w:w="1843" w:type="dxa"/>
            <w:tcBorders>
              <w:right w:val="nil"/>
            </w:tcBorders>
            <w:vAlign w:val="center"/>
          </w:tcPr>
          <w:p w14:paraId="5CD2F394"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536</w:t>
            </w:r>
          </w:p>
        </w:tc>
      </w:tr>
      <w:tr w:rsidR="00A42E0D" w14:paraId="0B27EA94" w14:textId="77777777">
        <w:trPr>
          <w:trHeight w:val="340"/>
          <w:jc w:val="center"/>
        </w:trPr>
        <w:tc>
          <w:tcPr>
            <w:tcW w:w="2268" w:type="dxa"/>
            <w:tcBorders>
              <w:left w:val="nil"/>
            </w:tcBorders>
            <w:vAlign w:val="center"/>
          </w:tcPr>
          <w:p w14:paraId="1A3F3052"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Basic Block3</w:t>
            </w:r>
          </w:p>
        </w:tc>
        <w:tc>
          <w:tcPr>
            <w:tcW w:w="1560" w:type="dxa"/>
            <w:vAlign w:val="center"/>
          </w:tcPr>
          <w:p w14:paraId="052D8997"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hint="eastAsia"/>
                <w:sz w:val="20"/>
                <w:szCs w:val="20"/>
              </w:rPr>
              <w:t>3</w:t>
            </w:r>
            <w:r>
              <w:rPr>
                <w:rFonts w:ascii="Times New Roman" w:hAnsi="Times New Roman" w:cs="Times New Roman"/>
                <w:sz w:val="20"/>
                <w:szCs w:val="20"/>
              </w:rPr>
              <w:t>2</w:t>
            </w:r>
          </w:p>
        </w:tc>
        <w:tc>
          <w:tcPr>
            <w:tcW w:w="1417" w:type="dxa"/>
            <w:vAlign w:val="center"/>
          </w:tcPr>
          <w:p w14:paraId="3F042A7D"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5</w:t>
            </w:r>
            <w:r>
              <w:rPr>
                <w:rFonts w:ascii="Times New Roman" w:hAnsi="Times New Roman" w:cs="Times New Roman" w:hint="eastAsia"/>
                <w:sz w:val="20"/>
                <w:szCs w:val="20"/>
              </w:rPr>
              <w:t>×</w:t>
            </w:r>
            <w:r>
              <w:rPr>
                <w:rFonts w:ascii="Times New Roman" w:hAnsi="Times New Roman" w:cs="Times New Roman"/>
                <w:sz w:val="20"/>
                <w:szCs w:val="20"/>
              </w:rPr>
              <w:t>2</w:t>
            </w:r>
          </w:p>
        </w:tc>
        <w:tc>
          <w:tcPr>
            <w:tcW w:w="1843" w:type="dxa"/>
            <w:tcBorders>
              <w:right w:val="nil"/>
            </w:tcBorders>
            <w:vAlign w:val="center"/>
          </w:tcPr>
          <w:p w14:paraId="1DDEE5F0"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4096</w:t>
            </w:r>
          </w:p>
        </w:tc>
      </w:tr>
      <w:tr w:rsidR="00A42E0D" w14:paraId="35A00BA4" w14:textId="77777777">
        <w:trPr>
          <w:trHeight w:val="340"/>
          <w:jc w:val="center"/>
        </w:trPr>
        <w:tc>
          <w:tcPr>
            <w:tcW w:w="2268" w:type="dxa"/>
            <w:tcBorders>
              <w:left w:val="nil"/>
            </w:tcBorders>
            <w:vAlign w:val="center"/>
          </w:tcPr>
          <w:p w14:paraId="155EE0B2"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Basic Block4</w:t>
            </w:r>
          </w:p>
        </w:tc>
        <w:tc>
          <w:tcPr>
            <w:tcW w:w="1560" w:type="dxa"/>
            <w:vAlign w:val="center"/>
          </w:tcPr>
          <w:p w14:paraId="73DED797"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8</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hint="eastAsia"/>
                <w:sz w:val="20"/>
                <w:szCs w:val="20"/>
              </w:rPr>
              <w:t>6</w:t>
            </w:r>
            <w:r>
              <w:rPr>
                <w:rFonts w:ascii="Times New Roman" w:hAnsi="Times New Roman" w:cs="Times New Roman"/>
                <w:sz w:val="20"/>
                <w:szCs w:val="20"/>
              </w:rPr>
              <w:t>4</w:t>
            </w:r>
          </w:p>
        </w:tc>
        <w:tc>
          <w:tcPr>
            <w:tcW w:w="1417" w:type="dxa"/>
            <w:vAlign w:val="center"/>
          </w:tcPr>
          <w:p w14:paraId="4701AE45"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w:t>
            </w:r>
            <w:r>
              <w:rPr>
                <w:rFonts w:ascii="Times New Roman" w:hAnsi="Times New Roman" w:cs="Times New Roman"/>
                <w:sz w:val="20"/>
                <w:szCs w:val="20"/>
              </w:rPr>
              <w:t>2</w:t>
            </w:r>
          </w:p>
        </w:tc>
        <w:tc>
          <w:tcPr>
            <w:tcW w:w="1843" w:type="dxa"/>
            <w:tcBorders>
              <w:right w:val="nil"/>
            </w:tcBorders>
            <w:vAlign w:val="center"/>
          </w:tcPr>
          <w:p w14:paraId="268774FE"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16384</w:t>
            </w:r>
          </w:p>
        </w:tc>
      </w:tr>
      <w:tr w:rsidR="00A42E0D" w14:paraId="2C7091E3" w14:textId="77777777">
        <w:trPr>
          <w:trHeight w:val="340"/>
          <w:jc w:val="center"/>
        </w:trPr>
        <w:tc>
          <w:tcPr>
            <w:tcW w:w="2268" w:type="dxa"/>
            <w:tcBorders>
              <w:left w:val="nil"/>
            </w:tcBorders>
            <w:vAlign w:val="center"/>
          </w:tcPr>
          <w:p w14:paraId="57EB6479"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Basic Block5</w:t>
            </w:r>
          </w:p>
        </w:tc>
        <w:tc>
          <w:tcPr>
            <w:tcW w:w="1560" w:type="dxa"/>
            <w:vAlign w:val="center"/>
          </w:tcPr>
          <w:p w14:paraId="7C7A6440"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4</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sz w:val="20"/>
                <w:szCs w:val="20"/>
              </w:rPr>
              <w:t>64</w:t>
            </w:r>
          </w:p>
        </w:tc>
        <w:tc>
          <w:tcPr>
            <w:tcW w:w="1417" w:type="dxa"/>
            <w:vAlign w:val="center"/>
          </w:tcPr>
          <w:p w14:paraId="7E64D379"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hint="eastAsia"/>
                <w:sz w:val="20"/>
                <w:szCs w:val="20"/>
              </w:rPr>
              <w:t>×</w:t>
            </w:r>
            <w:r>
              <w:rPr>
                <w:rFonts w:ascii="Times New Roman" w:hAnsi="Times New Roman" w:cs="Times New Roman"/>
                <w:sz w:val="20"/>
                <w:szCs w:val="20"/>
              </w:rPr>
              <w:t>2</w:t>
            </w:r>
          </w:p>
        </w:tc>
        <w:tc>
          <w:tcPr>
            <w:tcW w:w="1843" w:type="dxa"/>
            <w:tcBorders>
              <w:right w:val="nil"/>
            </w:tcBorders>
          </w:tcPr>
          <w:p w14:paraId="7D11BC45"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16384</w:t>
            </w:r>
          </w:p>
        </w:tc>
      </w:tr>
      <w:tr w:rsidR="00A42E0D" w14:paraId="7DF0D0E3" w14:textId="77777777">
        <w:trPr>
          <w:trHeight w:val="340"/>
          <w:jc w:val="center"/>
        </w:trPr>
        <w:tc>
          <w:tcPr>
            <w:tcW w:w="2268" w:type="dxa"/>
            <w:tcBorders>
              <w:left w:val="nil"/>
            </w:tcBorders>
            <w:vAlign w:val="center"/>
          </w:tcPr>
          <w:p w14:paraId="75997DD0"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Basic Block6</w:t>
            </w:r>
          </w:p>
        </w:tc>
        <w:tc>
          <w:tcPr>
            <w:tcW w:w="1560" w:type="dxa"/>
            <w:vAlign w:val="center"/>
          </w:tcPr>
          <w:p w14:paraId="1C7C984A"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3</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sz w:val="20"/>
                <w:szCs w:val="20"/>
              </w:rPr>
              <w:t>72</w:t>
            </w:r>
          </w:p>
        </w:tc>
        <w:tc>
          <w:tcPr>
            <w:tcW w:w="1417" w:type="dxa"/>
            <w:vAlign w:val="center"/>
          </w:tcPr>
          <w:p w14:paraId="72EB0EF2"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hint="eastAsia"/>
                <w:sz w:val="20"/>
                <w:szCs w:val="20"/>
              </w:rPr>
              <w:t>×</w:t>
            </w:r>
            <w:r>
              <w:rPr>
                <w:rFonts w:ascii="Times New Roman" w:hAnsi="Times New Roman" w:cs="Times New Roman"/>
                <w:sz w:val="20"/>
                <w:szCs w:val="20"/>
              </w:rPr>
              <w:t>2</w:t>
            </w:r>
          </w:p>
        </w:tc>
        <w:tc>
          <w:tcPr>
            <w:tcW w:w="1843" w:type="dxa"/>
            <w:tcBorders>
              <w:right w:val="nil"/>
            </w:tcBorders>
          </w:tcPr>
          <w:p w14:paraId="3EA93F5E"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16384</w:t>
            </w:r>
          </w:p>
        </w:tc>
      </w:tr>
      <w:tr w:rsidR="00A42E0D" w14:paraId="10A06441" w14:textId="77777777">
        <w:trPr>
          <w:trHeight w:val="340"/>
          <w:jc w:val="center"/>
        </w:trPr>
        <w:tc>
          <w:tcPr>
            <w:tcW w:w="2268" w:type="dxa"/>
            <w:tcBorders>
              <w:left w:val="nil"/>
            </w:tcBorders>
            <w:vAlign w:val="center"/>
          </w:tcPr>
          <w:p w14:paraId="1A8A8935"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G</w:t>
            </w:r>
            <w:r>
              <w:rPr>
                <w:rFonts w:ascii="Times New Roman" w:hAnsi="Times New Roman" w:cs="Times New Roman"/>
                <w:sz w:val="20"/>
                <w:szCs w:val="20"/>
              </w:rPr>
              <w:t>lobal Average Pooling</w:t>
            </w:r>
          </w:p>
        </w:tc>
        <w:tc>
          <w:tcPr>
            <w:tcW w:w="1560" w:type="dxa"/>
            <w:vAlign w:val="center"/>
          </w:tcPr>
          <w:p w14:paraId="4FBE69BB"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w:t>
            </w:r>
          </w:p>
        </w:tc>
        <w:tc>
          <w:tcPr>
            <w:tcW w:w="1417" w:type="dxa"/>
            <w:vAlign w:val="center"/>
          </w:tcPr>
          <w:p w14:paraId="56EAFC9B"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w:t>
            </w:r>
          </w:p>
        </w:tc>
        <w:tc>
          <w:tcPr>
            <w:tcW w:w="1843" w:type="dxa"/>
            <w:tcBorders>
              <w:right w:val="nil"/>
            </w:tcBorders>
            <w:vAlign w:val="center"/>
          </w:tcPr>
          <w:p w14:paraId="0FE99FB4"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A42E0D" w14:paraId="0190DED1" w14:textId="77777777">
        <w:trPr>
          <w:trHeight w:val="340"/>
          <w:jc w:val="center"/>
        </w:trPr>
        <w:tc>
          <w:tcPr>
            <w:tcW w:w="2268" w:type="dxa"/>
            <w:tcBorders>
              <w:left w:val="nil"/>
              <w:bottom w:val="double" w:sz="4" w:space="0" w:color="auto"/>
            </w:tcBorders>
            <w:vAlign w:val="center"/>
          </w:tcPr>
          <w:p w14:paraId="7432DD5D"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Softmax</w:t>
            </w:r>
          </w:p>
        </w:tc>
        <w:tc>
          <w:tcPr>
            <w:tcW w:w="1560" w:type="dxa"/>
            <w:tcBorders>
              <w:bottom w:val="double" w:sz="4" w:space="0" w:color="auto"/>
            </w:tcBorders>
            <w:vAlign w:val="center"/>
          </w:tcPr>
          <w:p w14:paraId="5E632B20"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72</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sz w:val="20"/>
                <w:szCs w:val="20"/>
              </w:rPr>
              <w:t>7</w:t>
            </w:r>
          </w:p>
        </w:tc>
        <w:tc>
          <w:tcPr>
            <w:tcW w:w="1417" w:type="dxa"/>
            <w:tcBorders>
              <w:bottom w:val="double" w:sz="4" w:space="0" w:color="auto"/>
            </w:tcBorders>
            <w:vAlign w:val="center"/>
          </w:tcPr>
          <w:p w14:paraId="1D7A4BA9"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hint="eastAsia"/>
                <w:sz w:val="20"/>
                <w:szCs w:val="20"/>
              </w:rPr>
              <w:t>-</w:t>
            </w:r>
          </w:p>
        </w:tc>
        <w:tc>
          <w:tcPr>
            <w:tcW w:w="1843" w:type="dxa"/>
            <w:tcBorders>
              <w:bottom w:val="double" w:sz="4" w:space="0" w:color="auto"/>
              <w:right w:val="nil"/>
            </w:tcBorders>
            <w:vAlign w:val="center"/>
          </w:tcPr>
          <w:p w14:paraId="77B54E7C" w14:textId="77777777" w:rsidR="00A42E0D" w:rsidRDefault="0032352A">
            <w:pPr>
              <w:spacing w:line="240" w:lineRule="auto"/>
              <w:jc w:val="center"/>
              <w:rPr>
                <w:rFonts w:ascii="Times New Roman" w:hAnsi="Times New Roman" w:cs="Times New Roman"/>
                <w:sz w:val="20"/>
                <w:szCs w:val="20"/>
              </w:rPr>
            </w:pPr>
            <w:r>
              <w:rPr>
                <w:rFonts w:ascii="Times New Roman" w:hAnsi="Times New Roman" w:cs="Times New Roman"/>
                <w:sz w:val="20"/>
                <w:szCs w:val="20"/>
              </w:rPr>
              <w:t>1224</w:t>
            </w:r>
          </w:p>
        </w:tc>
      </w:tr>
    </w:tbl>
    <w:p w14:paraId="2DC09D77" w14:textId="77777777" w:rsidR="00A42E0D" w:rsidRDefault="0032352A">
      <w:pPr>
        <w:pStyle w:val="3"/>
        <w:spacing w:before="156" w:after="156"/>
      </w:pPr>
      <w:bookmarkStart w:id="103" w:name="_Toc62134228"/>
      <w:r>
        <w:rPr>
          <w:rFonts w:hint="eastAsia"/>
        </w:rPr>
        <w:t>2</w:t>
      </w:r>
      <w:r>
        <w:t>.2</w:t>
      </w:r>
      <w:r>
        <w:rPr>
          <w:rFonts w:hint="eastAsia"/>
        </w:rPr>
        <w:t>.</w:t>
      </w:r>
      <w:r>
        <w:t xml:space="preserve">2 </w:t>
      </w:r>
      <w:r>
        <w:rPr>
          <w:rFonts w:hint="eastAsia"/>
        </w:rPr>
        <w:t>神经网络功耗计算</w:t>
      </w:r>
      <w:bookmarkEnd w:id="103"/>
    </w:p>
    <w:p w14:paraId="5165B825" w14:textId="77777777" w:rsidR="00A42E0D" w:rsidRDefault="0032352A">
      <w:pPr>
        <w:ind w:firstLine="420"/>
      </w:pPr>
      <w:r>
        <w:rPr>
          <w:rFonts w:hint="eastAsia"/>
        </w:rPr>
        <w:t>此外，考虑到该网络最终需要在硬件中进行实现。我们还对该网络的功耗进行建模计算。我们建</w:t>
      </w:r>
      <w:r>
        <w:t>立了网络层的功耗模型, 功耗由三部分组成，分别为计算功耗，权重访存功耗和激活值访存功耗</w:t>
      </w:r>
      <w:r>
        <w:rPr>
          <w:rFonts w:hint="eastAsia"/>
        </w:rPr>
        <w:t>。相关模型如下。</w:t>
      </w:r>
    </w:p>
    <w:p w14:paraId="46564795" w14:textId="77777777" w:rsidR="00A42E0D" w:rsidRDefault="0032352A">
      <w:pPr>
        <w:jc w:val="center"/>
      </w:pPr>
      <w:r>
        <w:rPr>
          <w:position w:val="-194"/>
        </w:rPr>
        <w:object w:dxaOrig="4248" w:dyaOrig="2952" w14:anchorId="7D535B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4pt;height:147.6pt" o:ole="">
            <v:imagedata r:id="rId22" o:title=""/>
          </v:shape>
          <o:OLEObject Type="Embed" ProgID="Equation.DSMT4" ShapeID="_x0000_i1025" DrawAspect="Content" ObjectID="_1680040886" r:id="rId23"/>
        </w:object>
      </w:r>
    </w:p>
    <w:p w14:paraId="77050315" w14:textId="77777777" w:rsidR="00A42E0D" w:rsidRDefault="0032352A">
      <w:pPr>
        <w:pStyle w:val="2"/>
        <w:spacing w:before="156" w:after="156"/>
      </w:pPr>
      <w:bookmarkStart w:id="104" w:name="_Toc62134229"/>
      <w:r>
        <w:t xml:space="preserve">2.3 </w:t>
      </w:r>
      <w:r>
        <w:rPr>
          <w:rFonts w:hint="eastAsia"/>
        </w:rPr>
        <w:t>网络量化设计</w:t>
      </w:r>
      <w:bookmarkEnd w:id="104"/>
    </w:p>
    <w:p w14:paraId="1654224F" w14:textId="77777777" w:rsidR="00A42E0D" w:rsidRDefault="0032352A">
      <w:pPr>
        <w:ind w:firstLine="420"/>
      </w:pPr>
      <w:r>
        <w:rPr>
          <w:rFonts w:hint="eastAsia"/>
        </w:rPr>
        <w:t>对于心律失常自动诊断的可穿戴设备来说，计算和数据访存是功耗的主要来源。尽管目前已经有研究对</w:t>
      </w:r>
      <w:r>
        <w:t>ECG信号进行压缩处理，但是少有工作将注意力放在ECG检测神经网络参数压缩中。由于神经网络使用训练好的权重进行数据处理，同时由于网络的工作机制等原因，这些权重存在多次复用的特点，因此我们认为对神经网络权重进行压缩能有效降低硬件消耗。</w:t>
      </w:r>
    </w:p>
    <w:p w14:paraId="34B4F6E8" w14:textId="77777777" w:rsidR="00A42E0D" w:rsidRDefault="0032352A">
      <w:pPr>
        <w:ind w:firstLine="480"/>
      </w:pPr>
      <w:r>
        <w:rPr>
          <w:rFonts w:hint="eastAsia"/>
        </w:rPr>
        <w:t>尽管该网络规模相对较小，但是在网络推理阶段，大量高位宽数值计算，仍</w:t>
      </w:r>
      <w:r>
        <w:rPr>
          <w:rFonts w:hint="eastAsia"/>
        </w:rPr>
        <w:lastRenderedPageBreak/>
        <w:t>会导致该网络在进行心律失常识别过程中产生的大量的功耗和内存需求。本设计根据神经网络的特点和心律失常检测场景的特征，采用量化的方式将网络权重量化为INT</w:t>
      </w:r>
      <w:r>
        <w:t>8</w:t>
      </w:r>
      <w:r>
        <w:rPr>
          <w:rFonts w:hint="eastAsia"/>
        </w:rPr>
        <w:t>，进一步降低神经网络在使用过程中的硬件开销。我们</w:t>
      </w:r>
      <w:bookmarkStart w:id="105" w:name="_Hlk46178320"/>
      <w:r>
        <w:rPr>
          <w:rFonts w:hint="eastAsia"/>
        </w:rPr>
        <w:t>基于贪婪算法进行量化</w:t>
      </w:r>
      <w:bookmarkEnd w:id="105"/>
      <w:r>
        <w:rPr>
          <w:rFonts w:hint="eastAsia"/>
        </w:rPr>
        <w:t>，其流程操作如图2-7所示：</w:t>
      </w:r>
    </w:p>
    <w:p w14:paraId="1D7103B1" w14:textId="77777777" w:rsidR="00A42E0D" w:rsidRDefault="0032352A">
      <w:pPr>
        <w:numPr>
          <w:ilvl w:val="0"/>
          <w:numId w:val="1"/>
        </w:numPr>
        <w:spacing w:beforeLines="50" w:before="156" w:line="400" w:lineRule="exact"/>
        <w:ind w:left="868" w:firstLine="0"/>
        <w:jc w:val="left"/>
        <w:rPr>
          <w:spacing w:val="-6"/>
          <w:szCs w:val="21"/>
        </w:rPr>
      </w:pPr>
      <w:r>
        <w:rPr>
          <w:rFonts w:hint="eastAsia"/>
          <w:spacing w:val="-6"/>
          <w:szCs w:val="21"/>
        </w:rPr>
        <w:t>根据各网络层重要性并排序；</w:t>
      </w:r>
    </w:p>
    <w:p w14:paraId="13A755E0" w14:textId="77777777" w:rsidR="00A42E0D" w:rsidRDefault="0032352A">
      <w:pPr>
        <w:numPr>
          <w:ilvl w:val="0"/>
          <w:numId w:val="1"/>
        </w:numPr>
        <w:spacing w:line="400" w:lineRule="exact"/>
        <w:ind w:firstLine="0"/>
        <w:jc w:val="left"/>
        <w:rPr>
          <w:spacing w:val="-6"/>
          <w:szCs w:val="21"/>
        </w:rPr>
      </w:pPr>
      <w:r>
        <w:rPr>
          <w:rFonts w:hint="eastAsia"/>
          <w:spacing w:val="-6"/>
          <w:szCs w:val="21"/>
        </w:rPr>
        <w:t>对各网络层权重进行16</w:t>
      </w:r>
      <w:r>
        <w:rPr>
          <w:spacing w:val="-6"/>
          <w:szCs w:val="21"/>
        </w:rPr>
        <w:t xml:space="preserve"> </w:t>
      </w:r>
      <w:r>
        <w:rPr>
          <w:rFonts w:hint="eastAsia"/>
          <w:spacing w:val="-6"/>
          <w:szCs w:val="21"/>
        </w:rPr>
        <w:t>bit定点化处理；</w:t>
      </w:r>
    </w:p>
    <w:p w14:paraId="15962B2C" w14:textId="77777777" w:rsidR="00A42E0D" w:rsidRDefault="0032352A">
      <w:pPr>
        <w:numPr>
          <w:ilvl w:val="0"/>
          <w:numId w:val="1"/>
        </w:numPr>
        <w:spacing w:line="400" w:lineRule="exact"/>
        <w:ind w:firstLine="0"/>
        <w:jc w:val="left"/>
        <w:rPr>
          <w:spacing w:val="-6"/>
          <w:szCs w:val="21"/>
        </w:rPr>
      </w:pPr>
      <w:r>
        <w:rPr>
          <w:rFonts w:hint="eastAsia"/>
          <w:spacing w:val="-6"/>
          <w:szCs w:val="21"/>
        </w:rPr>
        <w:t>选择未量化网络层中重要性得分最高的网络进行量化处理，记录使用量化后该网络层的整体网络在测试集中的分类准确率；</w:t>
      </w:r>
    </w:p>
    <w:p w14:paraId="3D0304AF" w14:textId="77777777" w:rsidR="00A42E0D" w:rsidRDefault="0032352A">
      <w:pPr>
        <w:numPr>
          <w:ilvl w:val="0"/>
          <w:numId w:val="1"/>
        </w:numPr>
        <w:spacing w:line="400" w:lineRule="exact"/>
        <w:ind w:firstLine="0"/>
        <w:jc w:val="left"/>
        <w:rPr>
          <w:spacing w:val="-6"/>
          <w:szCs w:val="21"/>
        </w:rPr>
      </w:pPr>
      <w:r>
        <w:rPr>
          <w:rFonts w:hint="eastAsia"/>
          <w:spacing w:val="-6"/>
          <w:szCs w:val="21"/>
        </w:rPr>
        <w:t>根据预先设定的量化间隔减小权重位宽，重复步骤3)至网络权重位宽为1bit</w:t>
      </w:r>
      <w:r>
        <w:rPr>
          <w:spacing w:val="-6"/>
          <w:szCs w:val="21"/>
        </w:rPr>
        <w:t>;</w:t>
      </w:r>
    </w:p>
    <w:p w14:paraId="37D79547" w14:textId="77777777" w:rsidR="00A42E0D" w:rsidRDefault="0032352A">
      <w:pPr>
        <w:numPr>
          <w:ilvl w:val="0"/>
          <w:numId w:val="1"/>
        </w:numPr>
        <w:spacing w:line="400" w:lineRule="exact"/>
        <w:ind w:firstLine="0"/>
        <w:jc w:val="left"/>
        <w:rPr>
          <w:spacing w:val="-6"/>
          <w:szCs w:val="21"/>
        </w:rPr>
      </w:pPr>
      <w:r>
        <w:rPr>
          <w:rFonts w:hint="eastAsia"/>
          <w:spacing w:val="-6"/>
          <w:szCs w:val="21"/>
        </w:rPr>
        <w:t>选择分类准确率最高的量化权重替换定点化权重，若所有量化策略的分类准确率都低于技术指标要求的准确率，则该层权重使用16</w:t>
      </w:r>
      <w:r>
        <w:rPr>
          <w:spacing w:val="-6"/>
          <w:szCs w:val="21"/>
        </w:rPr>
        <w:t xml:space="preserve"> </w:t>
      </w:r>
      <w:r>
        <w:rPr>
          <w:rFonts w:hint="eastAsia"/>
          <w:spacing w:val="-6"/>
          <w:szCs w:val="21"/>
        </w:rPr>
        <w:t>bit的权重并跳至步骤7</w:t>
      </w:r>
      <w:r>
        <w:rPr>
          <w:spacing w:val="-6"/>
          <w:szCs w:val="21"/>
        </w:rPr>
        <w:t>)</w:t>
      </w:r>
      <w:r>
        <w:rPr>
          <w:rFonts w:hint="eastAsia"/>
          <w:spacing w:val="-6"/>
          <w:szCs w:val="21"/>
        </w:rPr>
        <w:t>；</w:t>
      </w:r>
    </w:p>
    <w:p w14:paraId="64868741" w14:textId="77777777" w:rsidR="00A42E0D" w:rsidRDefault="0032352A">
      <w:pPr>
        <w:numPr>
          <w:ilvl w:val="0"/>
          <w:numId w:val="1"/>
        </w:numPr>
        <w:spacing w:line="400" w:lineRule="exact"/>
        <w:ind w:firstLine="0"/>
        <w:jc w:val="left"/>
        <w:rPr>
          <w:spacing w:val="-6"/>
          <w:szCs w:val="21"/>
        </w:rPr>
      </w:pPr>
      <w:r>
        <w:rPr>
          <w:rFonts w:hint="eastAsia"/>
          <w:spacing w:val="-6"/>
          <w:szCs w:val="21"/>
        </w:rPr>
        <w:t>重复步骤3)、4)、5)，直至完成所有网络层的量化；</w:t>
      </w:r>
    </w:p>
    <w:p w14:paraId="17FFA6E0" w14:textId="77777777" w:rsidR="00A42E0D" w:rsidRDefault="00A42E0D">
      <w:pPr>
        <w:numPr>
          <w:ilvl w:val="0"/>
          <w:numId w:val="1"/>
        </w:numPr>
        <w:spacing w:line="400" w:lineRule="exact"/>
        <w:ind w:firstLine="0"/>
        <w:jc w:val="left"/>
        <w:rPr>
          <w:spacing w:val="-6"/>
          <w:szCs w:val="21"/>
        </w:rPr>
      </w:pPr>
    </w:p>
    <w:p w14:paraId="45B1A62F" w14:textId="77777777" w:rsidR="00A42E0D" w:rsidRDefault="0032352A">
      <w:pPr>
        <w:numPr>
          <w:ilvl w:val="0"/>
          <w:numId w:val="2"/>
        </w:numPr>
        <w:spacing w:line="400" w:lineRule="exact"/>
        <w:ind w:firstLine="0"/>
        <w:jc w:val="left"/>
        <w:rPr>
          <w:spacing w:val="-6"/>
          <w:szCs w:val="21"/>
        </w:rPr>
      </w:pPr>
      <w:r>
        <w:rPr>
          <w:rFonts w:hint="eastAsia"/>
          <w:spacing w:val="-6"/>
          <w:szCs w:val="21"/>
        </w:rPr>
        <w:t>若分类准确率与压缩比均满足技术指标要求，则使用该量化配置进行硬件验证；</w:t>
      </w:r>
    </w:p>
    <w:p w14:paraId="4B412580" w14:textId="77777777" w:rsidR="00A42E0D" w:rsidRDefault="0032352A">
      <w:pPr>
        <w:numPr>
          <w:ilvl w:val="0"/>
          <w:numId w:val="2"/>
        </w:numPr>
        <w:spacing w:line="400" w:lineRule="exact"/>
        <w:ind w:firstLine="0"/>
        <w:jc w:val="left"/>
        <w:rPr>
          <w:spacing w:val="-6"/>
          <w:szCs w:val="21"/>
        </w:rPr>
      </w:pPr>
      <w:r>
        <w:rPr>
          <w:rFonts w:hint="eastAsia"/>
          <w:spacing w:val="-6"/>
          <w:szCs w:val="21"/>
        </w:rPr>
        <w:t>若压缩比不满足技术指标要求，则根据重要性顺序选择最后被量化的网络层，选择满足分类准确率指标中数据位宽最小的量化策略，直至同时满足分类技术指标要求；</w:t>
      </w:r>
    </w:p>
    <w:p w14:paraId="1D4883D5" w14:textId="77777777" w:rsidR="00A42E0D" w:rsidRDefault="0032352A">
      <w:pPr>
        <w:ind w:left="420" w:firstLine="420"/>
        <w:jc w:val="left"/>
      </w:pPr>
      <w:r>
        <w:rPr>
          <w:rFonts w:hint="eastAsia"/>
          <w:spacing w:val="-6"/>
          <w:szCs w:val="21"/>
        </w:rPr>
        <w:t>若执行步骤i</w:t>
      </w:r>
      <w:r>
        <w:rPr>
          <w:spacing w:val="-6"/>
          <w:szCs w:val="21"/>
        </w:rPr>
        <w:t>i</w:t>
      </w:r>
      <w:r>
        <w:rPr>
          <w:rFonts w:hint="eastAsia"/>
          <w:spacing w:val="-6"/>
          <w:szCs w:val="21"/>
        </w:rPr>
        <w:t>后仍不满足压缩比要求，则修改重要性标准，重新进行量化。</w:t>
      </w:r>
    </w:p>
    <w:p w14:paraId="01F63E2D" w14:textId="77777777" w:rsidR="00A42E0D" w:rsidRDefault="0032352A">
      <w:pPr>
        <w:pStyle w:val="ae"/>
        <w:spacing w:after="156"/>
      </w:pPr>
      <w:r>
        <w:rPr>
          <w:noProof/>
        </w:rPr>
        <w:lastRenderedPageBreak/>
        <w:drawing>
          <wp:inline distT="0" distB="0" distL="0" distR="0" wp14:anchorId="01DD98CE" wp14:editId="2D3BC704">
            <wp:extent cx="2875280" cy="32194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4"/>
                    <a:stretch>
                      <a:fillRect/>
                    </a:stretch>
                  </pic:blipFill>
                  <pic:spPr>
                    <a:xfrm>
                      <a:off x="0" y="0"/>
                      <a:ext cx="2906878" cy="3254563"/>
                    </a:xfrm>
                    <a:prstGeom prst="rect">
                      <a:avLst/>
                    </a:prstGeom>
                  </pic:spPr>
                </pic:pic>
              </a:graphicData>
            </a:graphic>
          </wp:inline>
        </w:drawing>
      </w:r>
    </w:p>
    <w:p w14:paraId="5EBBF5E0" w14:textId="77777777" w:rsidR="00A42E0D" w:rsidRDefault="0032352A">
      <w:pPr>
        <w:pStyle w:val="ae"/>
        <w:spacing w:after="156"/>
      </w:pPr>
      <w:r>
        <w:rPr>
          <w:rFonts w:hint="eastAsia"/>
        </w:rPr>
        <w:t>图2-7算法整体框架</w:t>
      </w:r>
    </w:p>
    <w:p w14:paraId="6BD46EB0" w14:textId="77777777" w:rsidR="00A42E0D" w:rsidRDefault="00A42E0D">
      <w:pPr>
        <w:ind w:firstLine="420"/>
      </w:pPr>
    </w:p>
    <w:p w14:paraId="4FA73E63" w14:textId="77777777" w:rsidR="00A42E0D" w:rsidRDefault="0032352A">
      <w:pPr>
        <w:ind w:firstLine="420"/>
      </w:pPr>
      <w:r>
        <w:rPr>
          <w:rFonts w:hint="eastAsia"/>
        </w:rPr>
        <w:t>我们依次对该层权重进行对称量化，对称量化流程如下图所示</w:t>
      </w:r>
      <w:r>
        <w:t>：首先获取该层权重的最大绝对值m，再将所有权重除以m进行归一化，归一化后的权重分布在[-1，1]；再根据相应的位宽将[-1，1]均分为个量化值。需要注意的是由于使用的二进制原码表示正负数，所以0有两种二进制的量化值，但本算法中仅使用其中一个。归一化后的每一个权重将由欧拉距离最近的量化值代替。最后，返回代替后的权重与maximum的乘积作为量化后的权重。</w:t>
      </w:r>
    </w:p>
    <w:p w14:paraId="5E113DE5" w14:textId="77777777" w:rsidR="00A42E0D" w:rsidRDefault="0032352A">
      <w:pPr>
        <w:jc w:val="center"/>
      </w:pPr>
      <w:r>
        <w:rPr>
          <w:position w:val="-232"/>
        </w:rPr>
        <w:object w:dxaOrig="4620" w:dyaOrig="2988" w14:anchorId="694EB66D">
          <v:shape id="_x0000_i1026" type="#_x0000_t75" style="width:231pt;height:149.4pt" o:ole="">
            <v:imagedata r:id="rId25" o:title=""/>
          </v:shape>
          <o:OLEObject Type="Embed" ProgID="Equation.DSMT4" ShapeID="_x0000_i1026" DrawAspect="Content" ObjectID="_1680040887" r:id="rId26"/>
        </w:object>
      </w:r>
    </w:p>
    <w:p w14:paraId="5680638A" w14:textId="77777777" w:rsidR="00A42E0D" w:rsidRDefault="0032352A">
      <w:pPr>
        <w:ind w:firstLine="420"/>
      </w:pPr>
      <w:r>
        <w:rPr>
          <w:rFonts w:hint="eastAsia"/>
        </w:rPr>
        <w:t>在对权重进行量化后，神经网络使用量化后的权重替代原始权重，并使用包含量化层的网络对验证集进行推理、获得相应的网络准确率。</w:t>
      </w:r>
    </w:p>
    <w:p w14:paraId="16778DCF" w14:textId="77777777" w:rsidR="00A42E0D" w:rsidRDefault="0032352A">
      <w:pPr>
        <w:widowControl/>
        <w:spacing w:line="240" w:lineRule="auto"/>
        <w:jc w:val="left"/>
      </w:pPr>
      <w:r>
        <w:br w:type="page"/>
      </w:r>
    </w:p>
    <w:p w14:paraId="03880E87" w14:textId="77777777" w:rsidR="00A42E0D" w:rsidRDefault="0032352A">
      <w:pPr>
        <w:pStyle w:val="1"/>
        <w:spacing w:before="156" w:after="156"/>
      </w:pPr>
      <w:bookmarkStart w:id="106" w:name="_Toc62134230"/>
      <w:r>
        <w:lastRenderedPageBreak/>
        <w:t xml:space="preserve">3 </w:t>
      </w:r>
      <w:r>
        <w:rPr>
          <w:rFonts w:hint="eastAsia"/>
        </w:rPr>
        <w:t>S</w:t>
      </w:r>
      <w:r>
        <w:t>oC系统功能划分</w:t>
      </w:r>
      <w:bookmarkEnd w:id="106"/>
    </w:p>
    <w:p w14:paraId="15A1F9BB" w14:textId="77777777" w:rsidR="00A42E0D" w:rsidRDefault="0032352A">
      <w:pPr>
        <w:pStyle w:val="2"/>
        <w:spacing w:before="156" w:after="156"/>
      </w:pPr>
      <w:bookmarkStart w:id="107" w:name="_Toc62134231"/>
      <w:r>
        <w:rPr>
          <w:rFonts w:hint="eastAsia"/>
        </w:rPr>
        <w:t>3.1系统架构</w:t>
      </w:r>
      <w:bookmarkEnd w:id="107"/>
    </w:p>
    <w:p w14:paraId="01F6469E" w14:textId="77777777" w:rsidR="00A42E0D" w:rsidRDefault="0032352A">
      <w:pPr>
        <w:pStyle w:val="3"/>
        <w:spacing w:before="156" w:after="156"/>
      </w:pPr>
      <w:bookmarkStart w:id="108" w:name="_Toc62134232"/>
      <w:r>
        <w:rPr>
          <w:rFonts w:hint="eastAsia"/>
        </w:rPr>
        <w:t>3.1.1</w:t>
      </w:r>
      <w:r>
        <w:t xml:space="preserve"> 总体</w:t>
      </w:r>
      <w:r>
        <w:rPr>
          <w:rFonts w:hint="eastAsia"/>
        </w:rPr>
        <w:t>系统架构</w:t>
      </w:r>
      <w:bookmarkEnd w:id="108"/>
    </w:p>
    <w:p w14:paraId="5FFFBA0B" w14:textId="77777777" w:rsidR="00A42E0D" w:rsidRDefault="0032352A">
      <w:r>
        <w:rPr>
          <w:noProof/>
        </w:rPr>
        <w:drawing>
          <wp:inline distT="0" distB="0" distL="0" distR="0" wp14:anchorId="0BB95981" wp14:editId="60AB5E89">
            <wp:extent cx="5274310" cy="2681605"/>
            <wp:effectExtent l="0" t="0" r="2540" b="4445"/>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pic:cNvPicPr>
                      <a:picLocks noChangeAspect="1"/>
                    </pic:cNvPicPr>
                  </pic:nvPicPr>
                  <pic:blipFill>
                    <a:blip r:embed="rId27"/>
                    <a:stretch>
                      <a:fillRect/>
                    </a:stretch>
                  </pic:blipFill>
                  <pic:spPr>
                    <a:xfrm>
                      <a:off x="0" y="0"/>
                      <a:ext cx="5274310" cy="2681605"/>
                    </a:xfrm>
                    <a:prstGeom prst="rect">
                      <a:avLst/>
                    </a:prstGeom>
                  </pic:spPr>
                </pic:pic>
              </a:graphicData>
            </a:graphic>
          </wp:inline>
        </w:drawing>
      </w:r>
    </w:p>
    <w:p w14:paraId="70911D00" w14:textId="77777777" w:rsidR="00A42E0D" w:rsidRDefault="0032352A">
      <w:pPr>
        <w:pStyle w:val="ae"/>
        <w:spacing w:after="156"/>
      </w:pPr>
      <w:r>
        <w:rPr>
          <w:rFonts w:hint="eastAsia"/>
        </w:rPr>
        <w:t>图3-1</w:t>
      </w:r>
      <w:r>
        <w:t xml:space="preserve"> soc</w:t>
      </w:r>
      <w:r>
        <w:rPr>
          <w:rFonts w:hint="eastAsia"/>
        </w:rPr>
        <w:t>系统架构图</w:t>
      </w:r>
    </w:p>
    <w:p w14:paraId="0A127427" w14:textId="77777777" w:rsidR="00A42E0D" w:rsidRDefault="0032352A">
      <w:pPr>
        <w:pStyle w:val="3"/>
        <w:spacing w:before="156" w:after="156"/>
      </w:pPr>
      <w:bookmarkStart w:id="109" w:name="_Toc62134233"/>
      <w:r>
        <w:rPr>
          <w:rFonts w:hint="eastAsia"/>
        </w:rPr>
        <w:t>3.1.2</w:t>
      </w:r>
      <w:r>
        <w:t xml:space="preserve"> </w:t>
      </w:r>
      <w:r>
        <w:rPr>
          <w:rFonts w:hint="eastAsia"/>
        </w:rPr>
        <w:t>系统架构介绍</w:t>
      </w:r>
      <w:bookmarkEnd w:id="109"/>
    </w:p>
    <w:p w14:paraId="00FEA60F" w14:textId="77777777" w:rsidR="00A42E0D" w:rsidRDefault="0032352A">
      <w:pPr>
        <w:ind w:firstLine="480"/>
        <w:rPr>
          <w:ins w:id="110" w:author="LLQ" w:date="2020-07-20T10:16:00Z"/>
        </w:rPr>
      </w:pPr>
      <w:ins w:id="111" w:author="LLQ" w:date="2020-07-20T10:16:00Z">
        <w:r>
          <w:t>SoC</w:t>
        </w:r>
        <w:r>
          <w:rPr>
            <w:rFonts w:hint="eastAsia"/>
          </w:rPr>
          <w:t>采用</w:t>
        </w:r>
      </w:ins>
      <w:r>
        <w:rPr>
          <w:rFonts w:hint="eastAsia"/>
        </w:rPr>
        <w:t>A</w:t>
      </w:r>
      <w:r>
        <w:t>XI4总线进行通信</w:t>
      </w:r>
      <w:r>
        <w:rPr>
          <w:rFonts w:hint="eastAsia"/>
        </w:rPr>
        <w:t>，A</w:t>
      </w:r>
      <w:r>
        <w:t>XI4连接的是</w:t>
      </w:r>
      <w:r>
        <w:rPr>
          <w:rFonts w:hint="eastAsia"/>
        </w:rPr>
        <w:t>Z</w:t>
      </w:r>
      <w:r>
        <w:t>ynq CPU和</w:t>
      </w:r>
      <w:r>
        <w:rPr>
          <w:rFonts w:hint="eastAsia"/>
        </w:rPr>
        <w:t>D</w:t>
      </w:r>
      <w:r>
        <w:t>MA以及</w:t>
      </w:r>
      <w:r>
        <w:rPr>
          <w:rFonts w:hint="eastAsia"/>
        </w:rPr>
        <w:t>E</w:t>
      </w:r>
      <w:r>
        <w:t>CG检测控制器</w:t>
      </w:r>
      <w:r>
        <w:rPr>
          <w:rFonts w:hint="eastAsia"/>
        </w:rPr>
        <w:t>, CPU通过A</w:t>
      </w:r>
      <w:r>
        <w:t>XI4总线给加速器输入</w:t>
      </w:r>
      <w:r>
        <w:rPr>
          <w:rFonts w:hint="eastAsia"/>
        </w:rPr>
        <w:t>E</w:t>
      </w:r>
      <w:r>
        <w:t>CG信号和</w:t>
      </w:r>
      <w:r>
        <w:rPr>
          <w:rFonts w:hint="eastAsia"/>
        </w:rPr>
        <w:t>W</w:t>
      </w:r>
      <w:r>
        <w:t>eight数据</w:t>
      </w:r>
      <w:r>
        <w:rPr>
          <w:rFonts w:hint="eastAsia"/>
        </w:rPr>
        <w:t>，</w:t>
      </w:r>
      <w:r>
        <w:t>并通过</w:t>
      </w:r>
      <w:r>
        <w:rPr>
          <w:rFonts w:hint="eastAsia"/>
        </w:rPr>
        <w:t>A</w:t>
      </w:r>
      <w:r>
        <w:t>XI4 LITE给加速器输出控制信号</w:t>
      </w:r>
      <w:r>
        <w:rPr>
          <w:rFonts w:hint="eastAsia"/>
        </w:rPr>
        <w:t>，</w:t>
      </w:r>
      <w:r>
        <w:t>控制加速器的运行</w:t>
      </w:r>
      <w:r>
        <w:rPr>
          <w:rFonts w:hint="eastAsia"/>
        </w:rPr>
        <w:t>。</w:t>
      </w:r>
      <w:r>
        <w:t>最后计算的结果通过</w:t>
      </w:r>
      <w:r>
        <w:rPr>
          <w:rFonts w:hint="eastAsia"/>
        </w:rPr>
        <w:t>A</w:t>
      </w:r>
      <w:r>
        <w:t>XI4 LITE总线传输到</w:t>
      </w:r>
      <w:r>
        <w:rPr>
          <w:rFonts w:hint="eastAsia"/>
        </w:rPr>
        <w:t>L</w:t>
      </w:r>
      <w:r>
        <w:t>CD屏幕上显示</w:t>
      </w:r>
      <w:r>
        <w:rPr>
          <w:rFonts w:hint="eastAsia"/>
        </w:rPr>
        <w:t>。</w:t>
      </w:r>
    </w:p>
    <w:p w14:paraId="44352F2B" w14:textId="1428747E" w:rsidR="00A42E0D" w:rsidRDefault="0032352A">
      <w:pPr>
        <w:pStyle w:val="3"/>
        <w:spacing w:before="156" w:after="156"/>
      </w:pPr>
      <w:bookmarkStart w:id="112" w:name="_Toc62134234"/>
      <w:r>
        <w:rPr>
          <w:rFonts w:hint="eastAsia"/>
        </w:rPr>
        <w:t>3.2.1</w:t>
      </w:r>
      <w:r>
        <w:t xml:space="preserve"> </w:t>
      </w:r>
      <w:r>
        <w:rPr>
          <w:rFonts w:hint="eastAsia"/>
        </w:rPr>
        <w:t>软件功能</w:t>
      </w:r>
      <w:bookmarkEnd w:id="112"/>
    </w:p>
    <w:p w14:paraId="475F546C" w14:textId="77777777" w:rsidR="00A42E0D" w:rsidRDefault="0032352A">
      <w:pPr>
        <w:pStyle w:val="ad"/>
        <w:numPr>
          <w:ilvl w:val="0"/>
          <w:numId w:val="3"/>
        </w:numPr>
        <w:ind w:firstLineChars="0"/>
        <w:rPr>
          <w:ins w:id="113" w:author="LLQ" w:date="2020-07-20T10:16:00Z"/>
          <w:b/>
        </w:rPr>
      </w:pPr>
      <w:ins w:id="114" w:author="LLQ" w:date="2020-07-20T10:16:00Z">
        <w:r>
          <w:rPr>
            <w:rFonts w:hint="eastAsia"/>
            <w:b/>
          </w:rPr>
          <w:t>驱动硬件外设：</w:t>
        </w:r>
      </w:ins>
    </w:p>
    <w:p w14:paraId="2F368356" w14:textId="77777777" w:rsidR="00A42E0D" w:rsidRDefault="0032352A">
      <w:pPr>
        <w:ind w:firstLine="480"/>
        <w:rPr>
          <w:ins w:id="115" w:author="LLQ" w:date="2020-07-20T10:16:00Z"/>
        </w:rPr>
      </w:pPr>
      <w:ins w:id="116" w:author="LLQ" w:date="2020-07-20T10:16:00Z">
        <w:r>
          <w:rPr>
            <w:rFonts w:hint="eastAsia"/>
          </w:rPr>
          <w:t>软件驱动L</w:t>
        </w:r>
        <w:r>
          <w:t>CD</w:t>
        </w:r>
        <w:r>
          <w:rPr>
            <w:rFonts w:hint="eastAsia"/>
          </w:rPr>
          <w:t>屏幕显示心率信号与加速器处理之后的检测结果</w:t>
        </w:r>
      </w:ins>
      <w:ins w:id="117" w:author="LLQ" w:date="2020-07-20T11:08:00Z">
        <w:r>
          <w:rPr>
            <w:rFonts w:hint="eastAsia"/>
          </w:rPr>
          <w:t>。</w:t>
        </w:r>
      </w:ins>
    </w:p>
    <w:p w14:paraId="59593463" w14:textId="77777777" w:rsidR="00A42E0D" w:rsidRDefault="0032352A">
      <w:pPr>
        <w:ind w:firstLine="480"/>
        <w:rPr>
          <w:ins w:id="118" w:author="LLQ" w:date="2020-07-20T10:16:00Z"/>
        </w:rPr>
      </w:pPr>
      <w:ins w:id="119" w:author="LLQ" w:date="2020-07-20T10:16:00Z">
        <w:r>
          <w:rPr>
            <w:rFonts w:hint="eastAsia"/>
          </w:rPr>
          <w:t>软件驱动G</w:t>
        </w:r>
        <w:r>
          <w:t>PIO</w:t>
        </w:r>
        <w:r>
          <w:rPr>
            <w:rFonts w:hint="eastAsia"/>
          </w:rPr>
          <w:t>，指示系统正常运行</w:t>
        </w:r>
      </w:ins>
      <w:ins w:id="120" w:author="LLQ" w:date="2020-07-20T11:08:00Z">
        <w:r>
          <w:rPr>
            <w:rFonts w:hint="eastAsia"/>
          </w:rPr>
          <w:t>。</w:t>
        </w:r>
      </w:ins>
    </w:p>
    <w:p w14:paraId="4E3B9201" w14:textId="77777777" w:rsidR="00A42E0D" w:rsidRDefault="0032352A">
      <w:pPr>
        <w:pStyle w:val="ad"/>
        <w:numPr>
          <w:ilvl w:val="0"/>
          <w:numId w:val="3"/>
        </w:numPr>
        <w:ind w:firstLineChars="0"/>
        <w:rPr>
          <w:ins w:id="121" w:author="LLQ" w:date="2020-07-20T10:16:00Z"/>
          <w:b/>
        </w:rPr>
      </w:pPr>
      <w:ins w:id="122" w:author="LLQ" w:date="2020-07-20T10:16:00Z">
        <w:r>
          <w:rPr>
            <w:rFonts w:hint="eastAsia"/>
            <w:b/>
          </w:rPr>
          <w:t>传输硬件加速器的网络参数：</w:t>
        </w:r>
      </w:ins>
    </w:p>
    <w:p w14:paraId="5E5D1A9C" w14:textId="77777777" w:rsidR="00A42E0D" w:rsidRDefault="0032352A">
      <w:pPr>
        <w:ind w:firstLine="480"/>
        <w:rPr>
          <w:ins w:id="123" w:author="LLQ" w:date="2020-07-20T10:16:00Z"/>
        </w:rPr>
      </w:pPr>
      <w:ins w:id="124" w:author="LLQ" w:date="2020-07-20T10:16:00Z">
        <w:r>
          <w:rPr>
            <w:rFonts w:hint="eastAsia"/>
          </w:rPr>
          <w:t>将硬件加速器每一层的配置参数、权重参数写入片外存储器中，将网络参数的地址发送给加速器</w:t>
        </w:r>
      </w:ins>
      <w:ins w:id="125" w:author="LLQ" w:date="2020-07-20T11:08:00Z">
        <w:r>
          <w:rPr>
            <w:rFonts w:hint="eastAsia"/>
          </w:rPr>
          <w:t>。</w:t>
        </w:r>
      </w:ins>
    </w:p>
    <w:p w14:paraId="34D2C23E" w14:textId="77777777" w:rsidR="00A42E0D" w:rsidRDefault="0032352A">
      <w:pPr>
        <w:pStyle w:val="ad"/>
        <w:numPr>
          <w:ilvl w:val="0"/>
          <w:numId w:val="3"/>
        </w:numPr>
        <w:ind w:firstLineChars="0"/>
        <w:rPr>
          <w:ins w:id="126" w:author="LLQ" w:date="2020-07-20T10:16:00Z"/>
          <w:b/>
        </w:rPr>
      </w:pPr>
      <w:ins w:id="127" w:author="LLQ" w:date="2020-07-20T10:16:00Z">
        <w:r>
          <w:rPr>
            <w:rFonts w:hint="eastAsia"/>
            <w:b/>
          </w:rPr>
          <w:t>传输E</w:t>
        </w:r>
        <w:r>
          <w:rPr>
            <w:b/>
          </w:rPr>
          <w:t>CG</w:t>
        </w:r>
        <w:r>
          <w:rPr>
            <w:rFonts w:hint="eastAsia"/>
            <w:b/>
          </w:rPr>
          <w:t>采集的心率数据：</w:t>
        </w:r>
      </w:ins>
    </w:p>
    <w:p w14:paraId="147289C3" w14:textId="77777777" w:rsidR="00A42E0D" w:rsidRDefault="0032352A">
      <w:pPr>
        <w:ind w:firstLine="480"/>
        <w:rPr>
          <w:ins w:id="128" w:author="LLQ" w:date="2020-07-20T10:16:00Z"/>
        </w:rPr>
      </w:pPr>
      <w:ins w:id="129" w:author="LLQ" w:date="2020-07-20T10:16:00Z">
        <w:r>
          <w:rPr>
            <w:rFonts w:hint="eastAsia"/>
          </w:rPr>
          <w:t>将保存在片外存储器中采集到的E</w:t>
        </w:r>
        <w:r>
          <w:t>CG</w:t>
        </w:r>
        <w:r>
          <w:rPr>
            <w:rFonts w:hint="eastAsia"/>
          </w:rPr>
          <w:t>数据的地址，发送给硬件加速器</w:t>
        </w:r>
      </w:ins>
      <w:ins w:id="130" w:author="LLQ" w:date="2020-07-20T11:08:00Z">
        <w:r>
          <w:rPr>
            <w:rFonts w:hint="eastAsia"/>
          </w:rPr>
          <w:t>。</w:t>
        </w:r>
      </w:ins>
    </w:p>
    <w:p w14:paraId="091BAB06" w14:textId="77777777" w:rsidR="00A42E0D" w:rsidRDefault="0032352A">
      <w:pPr>
        <w:pStyle w:val="ad"/>
        <w:numPr>
          <w:ilvl w:val="0"/>
          <w:numId w:val="3"/>
        </w:numPr>
        <w:ind w:firstLineChars="0"/>
        <w:rPr>
          <w:ins w:id="131" w:author="LLQ" w:date="2020-07-20T10:16:00Z"/>
          <w:b/>
        </w:rPr>
      </w:pPr>
      <w:ins w:id="132" w:author="LLQ" w:date="2020-07-20T10:16:00Z">
        <w:r>
          <w:rPr>
            <w:rFonts w:hint="eastAsia"/>
            <w:b/>
          </w:rPr>
          <w:lastRenderedPageBreak/>
          <w:t>控制L</w:t>
        </w:r>
        <w:r>
          <w:rPr>
            <w:b/>
          </w:rPr>
          <w:t>CD</w:t>
        </w:r>
        <w:r>
          <w:rPr>
            <w:rFonts w:hint="eastAsia"/>
            <w:b/>
          </w:rPr>
          <w:t>显示：</w:t>
        </w:r>
      </w:ins>
    </w:p>
    <w:p w14:paraId="057CCCF7" w14:textId="77777777" w:rsidR="00A42E0D" w:rsidRDefault="0032352A">
      <w:pPr>
        <w:ind w:firstLine="480"/>
        <w:rPr>
          <w:ins w:id="133" w:author="LLQ" w:date="2020-07-20T10:16:00Z"/>
        </w:rPr>
      </w:pPr>
      <w:ins w:id="134" w:author="LLQ" w:date="2020-07-20T10:16:00Z">
        <w:r>
          <w:rPr>
            <w:rFonts w:hint="eastAsia"/>
          </w:rPr>
          <w:t>加速器处理完心率数据之后，软件读取保存在片外存储器中的处理结果，根据处理的结果，控制L</w:t>
        </w:r>
        <w:r>
          <w:t>CD</w:t>
        </w:r>
        <w:r>
          <w:rPr>
            <w:rFonts w:hint="eastAsia"/>
          </w:rPr>
          <w:t>显示的内容。</w:t>
        </w:r>
      </w:ins>
    </w:p>
    <w:p w14:paraId="1FCFD3A8" w14:textId="60C5B27A" w:rsidR="00A42E0D" w:rsidRDefault="0032352A">
      <w:pPr>
        <w:pStyle w:val="3"/>
        <w:spacing w:before="156" w:after="156"/>
      </w:pPr>
      <w:bookmarkStart w:id="135" w:name="_Toc62134235"/>
      <w:r>
        <w:rPr>
          <w:rFonts w:hint="eastAsia"/>
        </w:rPr>
        <w:t>3.2.2</w:t>
      </w:r>
      <w:r>
        <w:t xml:space="preserve"> </w:t>
      </w:r>
      <w:r>
        <w:rPr>
          <w:rFonts w:hint="eastAsia"/>
        </w:rPr>
        <w:t>硬件功能</w:t>
      </w:r>
      <w:bookmarkEnd w:id="135"/>
    </w:p>
    <w:p w14:paraId="02F7A927" w14:textId="77777777" w:rsidR="00A42E0D" w:rsidRDefault="0032352A">
      <w:pPr>
        <w:pStyle w:val="ad"/>
        <w:numPr>
          <w:ilvl w:val="0"/>
          <w:numId w:val="4"/>
        </w:numPr>
        <w:ind w:firstLineChars="0"/>
        <w:rPr>
          <w:ins w:id="136" w:author="LLQ" w:date="2020-07-20T10:16:00Z"/>
        </w:rPr>
      </w:pPr>
      <w:ins w:id="137" w:author="LLQ" w:date="2020-07-20T10:16:00Z">
        <w:r>
          <w:rPr>
            <w:rFonts w:hint="eastAsia"/>
            <w:b/>
          </w:rPr>
          <w:t>心率信号采集：</w:t>
        </w:r>
      </w:ins>
    </w:p>
    <w:p w14:paraId="7220FDD4" w14:textId="77777777" w:rsidR="00A42E0D" w:rsidRDefault="0032352A">
      <w:pPr>
        <w:ind w:firstLine="480"/>
        <w:rPr>
          <w:ins w:id="138" w:author="LLQ" w:date="2020-07-20T10:16:00Z"/>
        </w:rPr>
      </w:pPr>
      <w:ins w:id="139" w:author="LLQ" w:date="2020-07-20T10:16:00Z">
        <w:r>
          <w:rPr>
            <w:rFonts w:hint="eastAsia"/>
          </w:rPr>
          <w:t>E</w:t>
        </w:r>
        <w:r>
          <w:t>CG</w:t>
        </w:r>
        <w:r>
          <w:rPr>
            <w:rFonts w:hint="eastAsia"/>
          </w:rPr>
          <w:t>传感器采集一段</w:t>
        </w:r>
        <w:r>
          <w:t>10秒的ECG序列</w:t>
        </w:r>
        <w:r>
          <w:rPr>
            <w:rFonts w:hint="eastAsia"/>
          </w:rPr>
          <w:t>，</w:t>
        </w:r>
        <w:r>
          <w:t>通过SPI接口将ECG信号保存在片外存储器中</w:t>
        </w:r>
        <w:r>
          <w:rPr>
            <w:rFonts w:hint="eastAsia"/>
          </w:rPr>
          <w:t>；</w:t>
        </w:r>
      </w:ins>
    </w:p>
    <w:p w14:paraId="76B6A4DA" w14:textId="77777777" w:rsidR="00A42E0D" w:rsidRDefault="0032352A">
      <w:pPr>
        <w:pStyle w:val="ad"/>
        <w:numPr>
          <w:ilvl w:val="0"/>
          <w:numId w:val="4"/>
        </w:numPr>
        <w:ind w:firstLineChars="0"/>
        <w:rPr>
          <w:ins w:id="140" w:author="LLQ" w:date="2020-07-20T10:16:00Z"/>
          <w:b/>
        </w:rPr>
      </w:pPr>
      <w:ins w:id="141" w:author="LLQ" w:date="2020-07-20T10:16:00Z">
        <w:r>
          <w:rPr>
            <w:rFonts w:hint="eastAsia"/>
            <w:b/>
          </w:rPr>
          <w:t>心率信号硬件加速计算：</w:t>
        </w:r>
      </w:ins>
    </w:p>
    <w:p w14:paraId="57DF3342" w14:textId="77777777" w:rsidR="00A42E0D" w:rsidRDefault="0032352A">
      <w:pPr>
        <w:ind w:firstLine="480"/>
        <w:rPr>
          <w:ins w:id="142" w:author="LLQ" w:date="2020-07-20T10:16:00Z"/>
        </w:rPr>
      </w:pPr>
      <w:ins w:id="143" w:author="LLQ" w:date="2020-07-20T10:16:00Z">
        <w:r>
          <w:rPr>
            <w:rFonts w:hint="eastAsia"/>
          </w:rPr>
          <w:t>硬件加速器根据软件发送的网络参数地址，从片外存储器中读取加速器网络参数，配置加速器，配置完成后，根据软件发送的存储权重参数的地址和</w:t>
        </w:r>
        <w:r>
          <w:t>ECG</w:t>
        </w:r>
        <w:r>
          <w:rPr>
            <w:rFonts w:hint="eastAsia"/>
          </w:rPr>
          <w:t>数据</w:t>
        </w:r>
        <w:r>
          <w:t>保存</w:t>
        </w:r>
        <w:r>
          <w:rPr>
            <w:rFonts w:hint="eastAsia"/>
          </w:rPr>
          <w:t>地址，从片外存储器中读取权重参数和E</w:t>
        </w:r>
        <w:r>
          <w:t>CG</w:t>
        </w:r>
        <w:r>
          <w:rPr>
            <w:rFonts w:hint="eastAsia"/>
          </w:rPr>
          <w:t>数据，</w:t>
        </w:r>
        <w:r>
          <w:t>并将获取的权重参数和数据保存在Buffer中</w:t>
        </w:r>
        <w:r>
          <w:rPr>
            <w:rFonts w:hint="eastAsia"/>
          </w:rPr>
          <w:t>，然后进行数据计算；</w:t>
        </w:r>
      </w:ins>
    </w:p>
    <w:p w14:paraId="28BE52C1" w14:textId="77777777" w:rsidR="00A42E0D" w:rsidRDefault="0032352A">
      <w:pPr>
        <w:ind w:firstLine="480"/>
        <w:rPr>
          <w:ins w:id="144" w:author="LLQ" w:date="2020-07-20T10:16:00Z"/>
        </w:rPr>
      </w:pPr>
      <w:ins w:id="145" w:author="LLQ" w:date="2020-07-20T10:16:00Z">
        <w:r>
          <w:rPr>
            <w:rFonts w:hint="eastAsia"/>
          </w:rPr>
          <w:t>计算完成的结果通过输出b</w:t>
        </w:r>
        <w:r>
          <w:t>uffer</w:t>
        </w:r>
        <w:r>
          <w:rPr>
            <w:rFonts w:hint="eastAsia"/>
          </w:rPr>
          <w:t>写回片外存储器，并通过控制信号通知软件心率信号处理完成；</w:t>
        </w:r>
      </w:ins>
    </w:p>
    <w:p w14:paraId="28797F8B" w14:textId="77777777" w:rsidR="00A42E0D" w:rsidRDefault="0032352A">
      <w:pPr>
        <w:pStyle w:val="ad"/>
        <w:numPr>
          <w:ilvl w:val="0"/>
          <w:numId w:val="4"/>
        </w:numPr>
        <w:ind w:firstLineChars="0"/>
        <w:rPr>
          <w:ins w:id="146" w:author="LLQ" w:date="2020-07-20T10:16:00Z"/>
          <w:b/>
        </w:rPr>
      </w:pPr>
      <w:ins w:id="147" w:author="LLQ" w:date="2020-07-20T10:16:00Z">
        <w:r>
          <w:rPr>
            <w:rFonts w:hint="eastAsia"/>
            <w:b/>
          </w:rPr>
          <w:t>数据处理结果的显示：</w:t>
        </w:r>
      </w:ins>
    </w:p>
    <w:p w14:paraId="581ED1A2" w14:textId="77777777" w:rsidR="00A42E0D" w:rsidRDefault="0032352A">
      <w:pPr>
        <w:ind w:firstLine="480"/>
        <w:rPr>
          <w:ins w:id="148" w:author="LLQ" w:date="2020-07-20T10:16:00Z"/>
        </w:rPr>
      </w:pPr>
      <w:ins w:id="149" w:author="LLQ" w:date="2020-07-20T10:16:00Z">
        <w:r>
          <w:rPr>
            <w:rFonts w:hint="eastAsia"/>
          </w:rPr>
          <w:t>L</w:t>
        </w:r>
        <w:r>
          <w:t>CD</w:t>
        </w:r>
        <w:r>
          <w:rPr>
            <w:rFonts w:hint="eastAsia"/>
          </w:rPr>
          <w:t>显示屏根据软件的配置，显示加速器对心率数据处理的结果。</w:t>
        </w:r>
      </w:ins>
    </w:p>
    <w:p w14:paraId="315D2166" w14:textId="3ABB7331" w:rsidR="00A42E0D" w:rsidRDefault="0032352A">
      <w:pPr>
        <w:pStyle w:val="3"/>
        <w:spacing w:before="156" w:after="156"/>
      </w:pPr>
      <w:bookmarkStart w:id="150" w:name="_Toc62134236"/>
      <w:r>
        <w:t xml:space="preserve">3.2.3 </w:t>
      </w:r>
      <w:r>
        <w:rPr>
          <w:rFonts w:hint="eastAsia"/>
        </w:rPr>
        <w:t>软件工作流程</w:t>
      </w:r>
      <w:bookmarkEnd w:id="150"/>
    </w:p>
    <w:p w14:paraId="5CD70EF5" w14:textId="77777777" w:rsidR="00A42E0D" w:rsidRDefault="0032352A">
      <w:pPr>
        <w:ind w:firstLine="480"/>
        <w:jc w:val="center"/>
      </w:pPr>
      <w:r>
        <w:rPr>
          <w:noProof/>
        </w:rPr>
        <w:drawing>
          <wp:inline distT="0" distB="0" distL="0" distR="0" wp14:anchorId="2956A236" wp14:editId="7B99AF6E">
            <wp:extent cx="3257550" cy="1350645"/>
            <wp:effectExtent l="0" t="0" r="57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rot="5400000">
                      <a:off x="0" y="0"/>
                      <a:ext cx="3257550" cy="1350645"/>
                    </a:xfrm>
                    <a:prstGeom prst="rect">
                      <a:avLst/>
                    </a:prstGeom>
                  </pic:spPr>
                </pic:pic>
              </a:graphicData>
            </a:graphic>
          </wp:inline>
        </w:drawing>
      </w:r>
    </w:p>
    <w:p w14:paraId="4165C317" w14:textId="77777777" w:rsidR="00A42E0D" w:rsidRDefault="0032352A">
      <w:pPr>
        <w:pStyle w:val="ae"/>
        <w:spacing w:after="156"/>
      </w:pPr>
      <w:r>
        <w:rPr>
          <w:rFonts w:hint="eastAsia"/>
        </w:rPr>
        <w:t>图3-2</w:t>
      </w:r>
      <w:r>
        <w:t xml:space="preserve"> </w:t>
      </w:r>
      <w:r>
        <w:rPr>
          <w:rFonts w:hint="eastAsia"/>
        </w:rPr>
        <w:t>软件</w:t>
      </w:r>
      <w:r>
        <w:t>工作流程</w:t>
      </w:r>
      <w:r>
        <w:rPr>
          <w:rFonts w:hint="eastAsia"/>
        </w:rPr>
        <w:t>图</w:t>
      </w:r>
    </w:p>
    <w:p w14:paraId="77FA2D62" w14:textId="77777777" w:rsidR="00A42E0D" w:rsidRDefault="0032352A" w:rsidP="00760FBF">
      <w:pPr>
        <w:ind w:firstLine="420"/>
      </w:pPr>
      <w:r>
        <w:rPr>
          <w:rFonts w:hint="eastAsia"/>
        </w:rPr>
        <w:lastRenderedPageBreak/>
        <w:t>软件部分的基本流程如图3-</w:t>
      </w:r>
      <w:r>
        <w:t>2</w:t>
      </w:r>
      <w:r>
        <w:rPr>
          <w:rFonts w:hint="eastAsia"/>
        </w:rPr>
        <w:t>所示，首先开始对系统进行初始化，设置相应的初始参数。初始化完成后将层参数写入片外的存储器。等做完这一切准备后等待E</w:t>
      </w:r>
      <w:r>
        <w:t>CG</w:t>
      </w:r>
      <w:r>
        <w:rPr>
          <w:rFonts w:hint="eastAsia"/>
        </w:rPr>
        <w:t>检测的心率数据，如果有数据输入则把数据存入片外存储器，接着发送数据给加速器进行计算。根据硬件返回的计算完成信号判断是否输出结果，若未完成则处于等待计算完成状态，如果计算完成则输出结果并继续监测是否有心率信号输入，重复之前的步骤。</w:t>
      </w:r>
    </w:p>
    <w:p w14:paraId="53ABF53F" w14:textId="77777777" w:rsidR="00A42E0D" w:rsidRDefault="0032352A">
      <w:pPr>
        <w:pStyle w:val="2"/>
        <w:spacing w:before="156" w:after="156"/>
      </w:pPr>
      <w:bookmarkStart w:id="151" w:name="_Toc62134237"/>
      <w:r>
        <w:t xml:space="preserve">3.3 </w:t>
      </w:r>
      <w:r>
        <w:rPr>
          <w:rFonts w:hint="eastAsia"/>
        </w:rPr>
        <w:t>F</w:t>
      </w:r>
      <w:r>
        <w:t>PGA</w:t>
      </w:r>
      <w:r>
        <w:rPr>
          <w:rFonts w:hint="eastAsia"/>
        </w:rPr>
        <w:t>开发平台</w:t>
      </w:r>
      <w:bookmarkEnd w:id="151"/>
    </w:p>
    <w:p w14:paraId="06EC5A6A" w14:textId="77777777" w:rsidR="00A42E0D" w:rsidRDefault="0032352A">
      <w:pPr>
        <w:pStyle w:val="ae"/>
        <w:spacing w:after="156"/>
      </w:pPr>
      <w:r>
        <w:rPr>
          <w:noProof/>
        </w:rPr>
        <w:drawing>
          <wp:inline distT="0" distB="0" distL="0" distR="0" wp14:anchorId="51EC098B" wp14:editId="6736F9A1">
            <wp:extent cx="5274310" cy="3237230"/>
            <wp:effectExtent l="0" t="0" r="2540"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5274310" cy="3237230"/>
                    </a:xfrm>
                    <a:prstGeom prst="rect">
                      <a:avLst/>
                    </a:prstGeom>
                  </pic:spPr>
                </pic:pic>
              </a:graphicData>
            </a:graphic>
          </wp:inline>
        </w:drawing>
      </w:r>
      <w:r>
        <w:t xml:space="preserve"> </w:t>
      </w:r>
    </w:p>
    <w:p w14:paraId="345556E5" w14:textId="77777777" w:rsidR="00A42E0D" w:rsidRDefault="0032352A">
      <w:pPr>
        <w:pStyle w:val="ae"/>
        <w:spacing w:after="156"/>
      </w:pPr>
      <w:r>
        <w:rPr>
          <w:rFonts w:hint="eastAsia"/>
        </w:rPr>
        <w:t>图3-3</w:t>
      </w:r>
      <w:r>
        <w:t xml:space="preserve"> Z</w:t>
      </w:r>
      <w:r>
        <w:rPr>
          <w:rFonts w:hint="eastAsia"/>
        </w:rPr>
        <w:t>ynq</w:t>
      </w:r>
      <w:r>
        <w:t>702N</w:t>
      </w:r>
      <w:r>
        <w:rPr>
          <w:rFonts w:hint="eastAsia"/>
        </w:rPr>
        <w:t>开发平台</w:t>
      </w:r>
    </w:p>
    <w:p w14:paraId="48F3667C" w14:textId="77777777" w:rsidR="00A42E0D" w:rsidRDefault="0032352A" w:rsidP="00760FBF">
      <w:pPr>
        <w:ind w:firstLine="420"/>
      </w:pPr>
      <w:r>
        <w:rPr>
          <w:rFonts w:hint="eastAsia"/>
        </w:rPr>
        <w:t>本文对基于E</w:t>
      </w:r>
      <w:r>
        <w:t>CG</w:t>
      </w:r>
      <w:r>
        <w:rPr>
          <w:rFonts w:hint="eastAsia"/>
        </w:rPr>
        <w:t>信号的心率检测S</w:t>
      </w:r>
      <w:r>
        <w:t>OC</w:t>
      </w:r>
      <w:r>
        <w:rPr>
          <w:rFonts w:hint="eastAsia"/>
        </w:rPr>
        <w:t>进行</w:t>
      </w:r>
      <w:r>
        <w:t xml:space="preserve">FPGA验证时选用南京米联电子公司定制的MIZ-702N开发板，其FPGA为Xilinx Zynq-7000系列芯片，型号为 </w:t>
      </w:r>
      <w:r>
        <w:rPr>
          <w:rFonts w:hint="eastAsia"/>
        </w:rPr>
        <w:t>XC7Z020-CLG484-ABX1733</w:t>
      </w:r>
      <w:r>
        <w:t>。MIZ-702N开发板由Processing System(PS)和Programmable Logic(PL)端两部分组成，包含866MHz的双核ARM Cortex-A9 CPU，2片容量为512MB的DDR3，220个用于实现乘法、加法、</w:t>
      </w:r>
      <w:r>
        <w:rPr>
          <w:rFonts w:hint="eastAsia"/>
        </w:rPr>
        <w:t>乘累加和逻辑运算的数字信号处理器（</w:t>
      </w:r>
      <w:r>
        <w:t>Digital Signal Processing，DSP），140个容量为36Kb 的块随</w:t>
      </w:r>
      <w:r>
        <w:rPr>
          <w:rFonts w:hint="eastAsia"/>
        </w:rPr>
        <w:t>机存取存储器（</w:t>
      </w:r>
      <w:r>
        <w:t>Block RAM，BRAM）， 53200个查找表（Look-up tables，LUT），200个I/O接口，106400个触发器（Flip-flops，FF）等资</w:t>
      </w:r>
      <w:r>
        <w:rPr>
          <w:rFonts w:hint="eastAsia"/>
        </w:rPr>
        <w:t>源。</w:t>
      </w:r>
      <w:r>
        <w:t xml:space="preserve">MIZ-702N 开发板实物如图 </w:t>
      </w:r>
      <w:r>
        <w:rPr>
          <w:rFonts w:hint="eastAsia"/>
        </w:rPr>
        <w:t>3-</w:t>
      </w:r>
      <w:r>
        <w:t>3 所示</w:t>
      </w:r>
      <w:r>
        <w:rPr>
          <w:rFonts w:hint="eastAsia"/>
        </w:rPr>
        <w:t>。</w:t>
      </w:r>
    </w:p>
    <w:p w14:paraId="3CAF6DFA" w14:textId="77777777" w:rsidR="00A42E0D" w:rsidRDefault="00A42E0D">
      <w:pPr>
        <w:jc w:val="center"/>
      </w:pPr>
    </w:p>
    <w:p w14:paraId="311ADBE0" w14:textId="77777777" w:rsidR="00A42E0D" w:rsidRDefault="0032352A">
      <w:r>
        <w:br w:type="page"/>
      </w:r>
    </w:p>
    <w:p w14:paraId="6E71E1DC" w14:textId="77777777" w:rsidR="00A42E0D" w:rsidRDefault="0032352A">
      <w:pPr>
        <w:pStyle w:val="1"/>
        <w:spacing w:before="156" w:after="156"/>
      </w:pPr>
      <w:bookmarkStart w:id="152" w:name="_Toc62134238"/>
      <w:r>
        <w:lastRenderedPageBreak/>
        <w:t>4 硬件加速器总体设计方案</w:t>
      </w:r>
      <w:bookmarkEnd w:id="152"/>
    </w:p>
    <w:p w14:paraId="21F2ABAF" w14:textId="77777777" w:rsidR="00A42E0D" w:rsidRDefault="0032352A">
      <w:pPr>
        <w:pStyle w:val="2"/>
        <w:spacing w:before="156" w:after="156"/>
      </w:pPr>
      <w:bookmarkStart w:id="153" w:name="_Toc62134239"/>
      <w:r>
        <w:rPr>
          <w:rFonts w:hint="eastAsia"/>
        </w:rPr>
        <w:t>4</w:t>
      </w:r>
      <w:r>
        <w:t>.1 加速器总体模块</w:t>
      </w:r>
      <w:bookmarkEnd w:id="153"/>
    </w:p>
    <w:p w14:paraId="75B12EAA" w14:textId="77777777" w:rsidR="00A42E0D" w:rsidRDefault="0032352A">
      <w:pPr>
        <w:pStyle w:val="3"/>
        <w:spacing w:before="156" w:after="156"/>
      </w:pPr>
      <w:bookmarkStart w:id="154" w:name="_Toc62134240"/>
      <w:r>
        <w:t>4.1.1 加速器总体设计</w:t>
      </w:r>
      <w:bookmarkEnd w:id="154"/>
    </w:p>
    <w:p w14:paraId="295824A6" w14:textId="77777777" w:rsidR="00A42E0D" w:rsidRDefault="0032352A">
      <w:pPr>
        <w:ind w:firstLine="420"/>
      </w:pPr>
      <w:r>
        <w:rPr>
          <w:rFonts w:hint="eastAsia"/>
        </w:rPr>
        <w:t>如下图所示，有三股外部的数据流输入，分别是网络参数数据流、权重数据流和</w:t>
      </w:r>
      <w:r>
        <w:t>ECG信号数据流。</w:t>
      </w:r>
    </w:p>
    <w:p w14:paraId="3582B591" w14:textId="797293D3" w:rsidR="00A42E0D" w:rsidRDefault="00534C0E">
      <w:pPr>
        <w:jc w:val="center"/>
      </w:pPr>
      <w:r w:rsidRPr="00534C0E">
        <w:rPr>
          <w:noProof/>
        </w:rPr>
        <w:drawing>
          <wp:inline distT="0" distB="0" distL="0" distR="0" wp14:anchorId="3B9DF4FF" wp14:editId="44CD89DF">
            <wp:extent cx="5274310" cy="3656330"/>
            <wp:effectExtent l="0" t="0" r="2540" b="1270"/>
            <wp:docPr id="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0"/>
                    <a:stretch>
                      <a:fillRect/>
                    </a:stretch>
                  </pic:blipFill>
                  <pic:spPr>
                    <a:xfrm>
                      <a:off x="0" y="0"/>
                      <a:ext cx="5274310" cy="3656330"/>
                    </a:xfrm>
                    <a:prstGeom prst="rect">
                      <a:avLst/>
                    </a:prstGeom>
                  </pic:spPr>
                </pic:pic>
              </a:graphicData>
            </a:graphic>
          </wp:inline>
        </w:drawing>
      </w:r>
    </w:p>
    <w:p w14:paraId="281D0CCA" w14:textId="7EAF6C6D" w:rsidR="00A42E0D" w:rsidRDefault="0032352A" w:rsidP="0057180B">
      <w:pPr>
        <w:pStyle w:val="ae"/>
        <w:spacing w:after="156"/>
      </w:pPr>
      <w:r>
        <w:rPr>
          <w:rFonts w:hint="eastAsia"/>
        </w:rPr>
        <w:t>图4-1</w:t>
      </w:r>
      <w:r>
        <w:t xml:space="preserve"> </w:t>
      </w:r>
      <w:r>
        <w:rPr>
          <w:rFonts w:hint="eastAsia"/>
        </w:rPr>
        <w:t>硬件</w:t>
      </w:r>
      <w:r>
        <w:t>加速器</w:t>
      </w:r>
      <w:r>
        <w:rPr>
          <w:rFonts w:hint="eastAsia"/>
        </w:rPr>
        <w:t>架构图</w:t>
      </w:r>
    </w:p>
    <w:p w14:paraId="7D8067E3" w14:textId="77777777" w:rsidR="00A42E0D" w:rsidRDefault="0032352A">
      <w:pPr>
        <w:ind w:firstLine="420"/>
      </w:pPr>
      <w:r>
        <w:t>ECG信号输入到第一块RAM中，接着按批次输出到Input Regfile，Input Regfile把数据按一定的顺序输出到PE阵列里与权重进行卷积计算。计算结束，把计算结果输出到Output Regfile，待数据整理好将其发送到Relu Pooling模块进行激活池化操作，最后池化结束将结果输出到Inout Buffer的第二块RAM中，待所有结果都进入到RAM之后，第一层运算结束。第二块RAM的数据是下一层的输入，第一块RAM即将存放下一层的输出结果，两块RAM如此乒乓操作，直到6层的卷积层计算结束</w:t>
      </w:r>
      <w:r>
        <w:rPr>
          <w:rFonts w:hint="eastAsia"/>
        </w:rPr>
        <w:t>。</w:t>
      </w:r>
    </w:p>
    <w:p w14:paraId="421E6CBF" w14:textId="77777777" w:rsidR="00A42E0D" w:rsidRDefault="0032352A">
      <w:pPr>
        <w:ind w:firstLine="420"/>
      </w:pPr>
      <w:r>
        <w:t xml:space="preserve">Configurator是整个加速器的控制部分，里面包含SPU（State Processing Unit）和Memory controller。SPU是控制整个加速器工作状态的状态机，Memory </w:t>
      </w:r>
      <w:r>
        <w:lastRenderedPageBreak/>
        <w:t>controller主要工作是配置网络参数给给个模块，并控制Weight Buffer和Inout Buffer的读写功能，两个模块协同工作控制整个加速器的运行。</w:t>
      </w:r>
    </w:p>
    <w:p w14:paraId="243EA9D7" w14:textId="77777777" w:rsidR="00A42E0D" w:rsidRDefault="0032352A">
      <w:pPr>
        <w:ind w:firstLine="480"/>
      </w:pPr>
      <w:r>
        <w:t>Inout Buffer有两块RAM，每块RAM里面有个8个bram，每个bram的深度是1024，位宽是8bits。Weight Buffer有8个bram，每个bram的深度是2048，位宽也是8bits。ECG信号输入到第一块RAM中，然后再按批次输出到PE阵列进行计算。计算一定周期之后，</w:t>
      </w:r>
      <w:r>
        <w:rPr>
          <w:rFonts w:hint="eastAsia"/>
        </w:rPr>
        <w:t>最终</w:t>
      </w:r>
      <w:r>
        <w:t>把计算结果输出到Inout Buffer的另一块RAM中，直到所有计算的结果都进入到RAM之后，第一层运作结束。第二块RAM的数据是下一层的输入，第一块RAM即将存放下一层的输出结果，两块RAM如此乒乓操作，直到6层的卷积层计算结束。</w:t>
      </w:r>
    </w:p>
    <w:p w14:paraId="13065767" w14:textId="77777777" w:rsidR="00A42E0D" w:rsidRDefault="0032352A">
      <w:pPr>
        <w:ind w:firstLine="420"/>
      </w:pPr>
      <w:r>
        <w:t>PE阵列的大小是16*8，行数16，列数8,8列PE的权重输入对应着Weight Buffer的8个bram的输出，16行PE的特征数据输入是Input Regfile的输出。PE阵列的工作原理如下：在第一个clk的时候，第一列16个PE同时进行第一次计算，然后第二个clk的时候，第二列PE进行第一次计算，第一列PE进行第二次计算，如此从右至左地脉动，直到第八个周期，第八列PE进行第一次计算，第一列PE进行第八次计算，整个脉动阵列被激活起来，都在进行着计算工作。</w:t>
      </w:r>
    </w:p>
    <w:p w14:paraId="7553CA07" w14:textId="77777777" w:rsidR="00A42E0D" w:rsidRDefault="0032352A">
      <w:pPr>
        <w:ind w:firstLine="420"/>
      </w:pPr>
      <w:r>
        <w:rPr>
          <w:rFonts w:hint="eastAsia"/>
        </w:rPr>
        <w:t>当计算完一定的周期之后，</w:t>
      </w:r>
      <w:r>
        <w:t>PE阵列开始输出数据，每列都会有16个计算结果，每个计算结果从上往下逐个往外输出，由于每一列输入之间相隔一个周期，所以每列间的输出都是相隔一个周期。在第一个clk的时候，第一列的PE输出第一个计算结果，然后第二个clk的时候，第二列PE输出第一个计算结果，第一列PE输出第二个计算结果，如此从右至左的顺序，直到第八个周期，第八列PE输出第一个计算结果，第一列PE输出第八个计算结果，整个脉动阵列都在进行着输出工作。</w:t>
      </w:r>
    </w:p>
    <w:p w14:paraId="2A7A76EA" w14:textId="77777777" w:rsidR="00A42E0D" w:rsidRDefault="0032352A">
      <w:pPr>
        <w:pStyle w:val="3"/>
        <w:spacing w:before="156" w:after="156"/>
      </w:pPr>
      <w:bookmarkStart w:id="155" w:name="_Toc62134241"/>
      <w:r>
        <w:t>4.1.2 加速器模块功能介绍</w:t>
      </w:r>
      <w:bookmarkEnd w:id="155"/>
    </w:p>
    <w:p w14:paraId="3730B8F7" w14:textId="77777777" w:rsidR="00A42E0D" w:rsidRDefault="0032352A">
      <w:pPr>
        <w:pStyle w:val="ae"/>
        <w:spacing w:after="156"/>
      </w:pPr>
      <w:r>
        <w:t>表</w:t>
      </w:r>
      <w:r>
        <w:rPr>
          <w:rFonts w:hint="eastAsia"/>
        </w:rPr>
        <w:t>4-1</w:t>
      </w:r>
      <w:r>
        <w:t xml:space="preserve"> 硬件加速器模块功能介绍</w:t>
      </w:r>
    </w:p>
    <w:tbl>
      <w:tblPr>
        <w:tblStyle w:val="ab"/>
        <w:tblW w:w="0" w:type="auto"/>
        <w:tblLook w:val="04A0" w:firstRow="1" w:lastRow="0" w:firstColumn="1" w:lastColumn="0" w:noHBand="0" w:noVBand="1"/>
      </w:tblPr>
      <w:tblGrid>
        <w:gridCol w:w="456"/>
        <w:gridCol w:w="2136"/>
        <w:gridCol w:w="5694"/>
      </w:tblGrid>
      <w:tr w:rsidR="00A42E0D" w14:paraId="32653CA2"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BEBEBE"/>
          </w:tcPr>
          <w:p w14:paraId="633499EB" w14:textId="77777777" w:rsidR="00A42E0D" w:rsidRDefault="00A42E0D"/>
        </w:tc>
        <w:tc>
          <w:tcPr>
            <w:tcW w:w="2136" w:type="dxa"/>
            <w:tcBorders>
              <w:top w:val="single" w:sz="8" w:space="0" w:color="000000"/>
              <w:left w:val="single" w:sz="8" w:space="0" w:color="000000"/>
              <w:bottom w:val="single" w:sz="8" w:space="0" w:color="000000"/>
              <w:right w:val="single" w:sz="8" w:space="0" w:color="000000"/>
            </w:tcBorders>
            <w:shd w:val="clear" w:color="auto" w:fill="BEBEBE"/>
          </w:tcPr>
          <w:p w14:paraId="7401C36E" w14:textId="77777777" w:rsidR="00A42E0D" w:rsidRDefault="0032352A">
            <w:pPr>
              <w:rPr>
                <w:b/>
                <w:bCs/>
              </w:rPr>
            </w:pPr>
            <w:r>
              <w:rPr>
                <w:b/>
                <w:bCs/>
              </w:rPr>
              <w:t>功能模块</w:t>
            </w:r>
          </w:p>
        </w:tc>
        <w:tc>
          <w:tcPr>
            <w:tcW w:w="5694" w:type="dxa"/>
            <w:tcBorders>
              <w:top w:val="single" w:sz="8" w:space="0" w:color="000000"/>
              <w:left w:val="single" w:sz="8" w:space="0" w:color="000000"/>
              <w:bottom w:val="single" w:sz="8" w:space="0" w:color="000000"/>
              <w:right w:val="single" w:sz="8" w:space="0" w:color="000000"/>
            </w:tcBorders>
            <w:shd w:val="clear" w:color="auto" w:fill="BEBEBE"/>
          </w:tcPr>
          <w:p w14:paraId="02B344DB" w14:textId="77777777" w:rsidR="00A42E0D" w:rsidRDefault="0032352A">
            <w:pPr>
              <w:rPr>
                <w:b/>
                <w:bCs/>
              </w:rPr>
            </w:pPr>
            <w:r>
              <w:rPr>
                <w:b/>
                <w:bCs/>
              </w:rPr>
              <w:t>功能</w:t>
            </w:r>
          </w:p>
        </w:tc>
      </w:tr>
      <w:tr w:rsidR="00A42E0D" w14:paraId="7923DC30"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70D3D9BC" w14:textId="77777777" w:rsidR="00A42E0D" w:rsidRDefault="0032352A">
            <w:r>
              <w:t>1</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14:paraId="0A54EBB3" w14:textId="77777777" w:rsidR="00A42E0D" w:rsidRDefault="0032352A">
            <w:r>
              <w:t>ECG_Top</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14:paraId="76E2E2CD" w14:textId="77777777" w:rsidR="00A42E0D" w:rsidRDefault="0032352A">
            <w:r>
              <w:t>基于ECG信号的心律不齐检测加速器顶层模块。</w:t>
            </w:r>
          </w:p>
        </w:tc>
      </w:tr>
      <w:tr w:rsidR="00A42E0D" w14:paraId="1323AAF8" w14:textId="77777777">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FC3183E" w14:textId="77777777" w:rsidR="00A42E0D" w:rsidRDefault="0032352A">
            <w:r>
              <w:t>2</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14:paraId="2A85F7A3" w14:textId="77777777" w:rsidR="00A42E0D" w:rsidRDefault="0032352A">
            <w:r>
              <w:rPr>
                <w:rFonts w:hint="eastAsia"/>
              </w:rPr>
              <w:t>S</w:t>
            </w:r>
            <w:r>
              <w:t>tate Processing Unit(SPU)</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14:paraId="7079FE74" w14:textId="77777777" w:rsidR="00A42E0D" w:rsidRDefault="0032352A">
            <w:r>
              <w:t>整个加速器的工作状态由</w:t>
            </w:r>
            <w:r>
              <w:rPr>
                <w:rFonts w:hint="eastAsia"/>
              </w:rPr>
              <w:t>S</w:t>
            </w:r>
            <w:r>
              <w:t>PU产生与控制</w:t>
            </w:r>
            <w:r>
              <w:rPr>
                <w:rFonts w:hint="eastAsia"/>
              </w:rPr>
              <w:t>，</w:t>
            </w:r>
            <w:r>
              <w:t>使加速器完成</w:t>
            </w:r>
            <w:r>
              <w:rPr>
                <w:rFonts w:hint="eastAsia"/>
              </w:rPr>
              <w:t>计算</w:t>
            </w:r>
            <w:r>
              <w:t>工作。</w:t>
            </w:r>
          </w:p>
        </w:tc>
      </w:tr>
      <w:tr w:rsidR="00A42E0D" w14:paraId="7EC238DC"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A62A543" w14:textId="77777777" w:rsidR="00A42E0D" w:rsidRDefault="0032352A">
            <w:r>
              <w:t>3</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14:paraId="156AEBE3" w14:textId="77777777" w:rsidR="00A42E0D" w:rsidRDefault="0032352A">
            <w:r>
              <w:t>MemoryController</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14:paraId="41E81032" w14:textId="77777777" w:rsidR="00A42E0D" w:rsidRDefault="0032352A">
            <w:r>
              <w:t>从外部接收网络配置参数，并配置其他模块，并从SPU</w:t>
            </w:r>
            <w:r>
              <w:lastRenderedPageBreak/>
              <w:t>接收</w:t>
            </w:r>
            <w:r>
              <w:rPr>
                <w:rFonts w:hint="eastAsia"/>
              </w:rPr>
              <w:t>加速器</w:t>
            </w:r>
            <w:r>
              <w:t>工作状态，并</w:t>
            </w:r>
            <w:r>
              <w:rPr>
                <w:rFonts w:hint="eastAsia"/>
              </w:rPr>
              <w:t>控制两个b</w:t>
            </w:r>
            <w:r>
              <w:t>uffer的读写功能</w:t>
            </w:r>
            <w:r>
              <w:rPr>
                <w:rFonts w:hint="eastAsia"/>
              </w:rPr>
              <w:t>。</w:t>
            </w:r>
          </w:p>
        </w:tc>
      </w:tr>
      <w:tr w:rsidR="00A42E0D" w14:paraId="1535F261" w14:textId="77777777">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7C0C42EF" w14:textId="77777777" w:rsidR="00A42E0D" w:rsidRDefault="0032352A">
            <w:r>
              <w:lastRenderedPageBreak/>
              <w:t>4</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14:paraId="7D70C421" w14:textId="77777777" w:rsidR="00A42E0D" w:rsidRDefault="0032352A">
            <w:r>
              <w:t>PEArray</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14:paraId="6A21292F" w14:textId="77777777" w:rsidR="00A42E0D" w:rsidRDefault="0032352A">
            <w:r>
              <w:t>高并行度卷积计算阵列，进行CNN网络模型中的卷积计算。每个PE进行一个卷积核计算，每个cycle进行一次MAC操作。</w:t>
            </w:r>
          </w:p>
        </w:tc>
      </w:tr>
      <w:tr w:rsidR="00A42E0D" w14:paraId="330197FF"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1A021D8" w14:textId="77777777" w:rsidR="00A42E0D" w:rsidRDefault="0032352A">
            <w:r>
              <w:t>5</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14:paraId="073F3490" w14:textId="77777777" w:rsidR="00A42E0D" w:rsidRDefault="0032352A">
            <w:r>
              <w:t>WeightBuffer</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14:paraId="1ED02AAB" w14:textId="77777777" w:rsidR="00A42E0D" w:rsidRDefault="0032352A">
            <w:r>
              <w:t>缓存weight数据</w:t>
            </w:r>
            <w:r>
              <w:rPr>
                <w:rFonts w:hint="eastAsia"/>
              </w:rPr>
              <w:t>，</w:t>
            </w:r>
            <w:r>
              <w:t>输出权重到</w:t>
            </w:r>
            <w:r>
              <w:rPr>
                <w:rFonts w:hint="eastAsia"/>
              </w:rPr>
              <w:t>P</w:t>
            </w:r>
            <w:r>
              <w:t>E阵列进行计算</w:t>
            </w:r>
            <w:r>
              <w:rPr>
                <w:rFonts w:hint="eastAsia"/>
              </w:rPr>
              <w:t>。</w:t>
            </w:r>
          </w:p>
        </w:tc>
      </w:tr>
      <w:tr w:rsidR="00A42E0D" w14:paraId="138AEB6B"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F30DC1D" w14:textId="77777777" w:rsidR="00A42E0D" w:rsidRDefault="0032352A">
            <w:r>
              <w:t>6</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14:paraId="70793380" w14:textId="77777777" w:rsidR="00A42E0D" w:rsidRDefault="0032352A">
            <w:r>
              <w:t>InOutBuffer</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14:paraId="74B9B613" w14:textId="77777777" w:rsidR="00A42E0D" w:rsidRDefault="0032352A">
            <w:r>
              <w:t>缓存输入ECG数据及各输出中间值数据</w:t>
            </w:r>
            <w:r>
              <w:rPr>
                <w:rFonts w:hint="eastAsia"/>
              </w:rPr>
              <w:t>，</w:t>
            </w:r>
            <w:r>
              <w:t>并按照网络的计算规律将数据输出到InputRegfile中</w:t>
            </w:r>
            <w:r>
              <w:rPr>
                <w:rFonts w:hint="eastAsia"/>
              </w:rPr>
              <w:t>。</w:t>
            </w:r>
          </w:p>
        </w:tc>
      </w:tr>
      <w:tr w:rsidR="00A42E0D" w14:paraId="705CFB74" w14:textId="77777777">
        <w:trPr>
          <w:trHeight w:val="58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3762CBB" w14:textId="77777777" w:rsidR="00A42E0D" w:rsidRDefault="0032352A">
            <w:r>
              <w:t>7</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14:paraId="779ED8FF" w14:textId="77777777" w:rsidR="00A42E0D" w:rsidRDefault="0032352A">
            <w:r>
              <w:t>InputRegfile</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14:paraId="23F7B163" w14:textId="77777777" w:rsidR="00A42E0D" w:rsidRDefault="0032352A">
            <w:r>
              <w:t>缓存待计算map数据</w:t>
            </w:r>
            <w:r>
              <w:rPr>
                <w:rFonts w:hint="eastAsia"/>
              </w:rPr>
              <w:t>,</w:t>
            </w:r>
            <w:r>
              <w:t>并配合Weight buffer将数据输出到</w:t>
            </w:r>
            <w:r>
              <w:rPr>
                <w:rFonts w:hint="eastAsia"/>
              </w:rPr>
              <w:t>P</w:t>
            </w:r>
            <w:r>
              <w:t>E阵列中</w:t>
            </w:r>
            <w:r>
              <w:rPr>
                <w:rFonts w:hint="eastAsia"/>
              </w:rPr>
              <w:t>。</w:t>
            </w:r>
          </w:p>
        </w:tc>
      </w:tr>
      <w:tr w:rsidR="00A42E0D" w14:paraId="1F66703D"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3A277ED6" w14:textId="77777777" w:rsidR="00A42E0D" w:rsidRDefault="0032352A">
            <w:r>
              <w:t>8</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14:paraId="1839AE96" w14:textId="77777777" w:rsidR="00A42E0D" w:rsidRDefault="0032352A">
            <w:r>
              <w:t>OutputRegfile</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14:paraId="77EB77F8" w14:textId="77777777" w:rsidR="00A42E0D" w:rsidRDefault="0032352A">
            <w:r>
              <w:rPr>
                <w:rFonts w:hint="eastAsia"/>
              </w:rPr>
              <w:t>缓存</w:t>
            </w:r>
            <w:r>
              <w:t>PEarray输出计算结果，并按照PE的输出规律将数据输出到ReluPool模块。</w:t>
            </w:r>
          </w:p>
        </w:tc>
      </w:tr>
      <w:tr w:rsidR="00A42E0D" w14:paraId="3035B9D2" w14:textId="77777777">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37EC937A" w14:textId="77777777" w:rsidR="00A42E0D" w:rsidRDefault="0032352A">
            <w:r>
              <w:t>9</w:t>
            </w:r>
          </w:p>
        </w:tc>
        <w:tc>
          <w:tcPr>
            <w:tcW w:w="2136" w:type="dxa"/>
            <w:tcBorders>
              <w:top w:val="single" w:sz="8" w:space="0" w:color="000000"/>
              <w:left w:val="single" w:sz="8" w:space="0" w:color="000000"/>
              <w:bottom w:val="single" w:sz="8" w:space="0" w:color="000000"/>
              <w:right w:val="single" w:sz="8" w:space="0" w:color="000000"/>
            </w:tcBorders>
            <w:shd w:val="clear" w:color="auto" w:fill="auto"/>
          </w:tcPr>
          <w:p w14:paraId="09E27575" w14:textId="77777777" w:rsidR="00A42E0D" w:rsidRDefault="0032352A">
            <w:r>
              <w:t>ReluPool</w:t>
            </w:r>
          </w:p>
        </w:tc>
        <w:tc>
          <w:tcPr>
            <w:tcW w:w="5694" w:type="dxa"/>
            <w:tcBorders>
              <w:top w:val="single" w:sz="8" w:space="0" w:color="000000"/>
              <w:left w:val="single" w:sz="8" w:space="0" w:color="000000"/>
              <w:bottom w:val="single" w:sz="8" w:space="0" w:color="000000"/>
              <w:right w:val="single" w:sz="8" w:space="0" w:color="000000"/>
            </w:tcBorders>
            <w:shd w:val="clear" w:color="auto" w:fill="auto"/>
          </w:tcPr>
          <w:p w14:paraId="4FC0BD94" w14:textId="77777777" w:rsidR="00A42E0D" w:rsidRDefault="0032352A">
            <w:r>
              <w:t>执行relu激活和Pooling池化，并按照InOut buffer的写入规律</w:t>
            </w:r>
            <w:r>
              <w:rPr>
                <w:rFonts w:hint="eastAsia"/>
              </w:rPr>
              <w:t>，</w:t>
            </w:r>
            <w:r>
              <w:t>输出到InOut buffer。</w:t>
            </w:r>
          </w:p>
        </w:tc>
      </w:tr>
    </w:tbl>
    <w:p w14:paraId="18268C13" w14:textId="77777777" w:rsidR="00A42E0D" w:rsidRDefault="0032352A">
      <w:pPr>
        <w:pStyle w:val="2"/>
        <w:spacing w:before="156" w:after="156"/>
      </w:pPr>
      <w:bookmarkStart w:id="156" w:name="_Toc62134242"/>
      <w:r>
        <w:t>4.2 State Processing Unit(SPU)子模块</w:t>
      </w:r>
      <w:bookmarkEnd w:id="156"/>
    </w:p>
    <w:p w14:paraId="19D88621" w14:textId="77777777" w:rsidR="00A42E0D" w:rsidRDefault="0032352A">
      <w:pPr>
        <w:pStyle w:val="3"/>
        <w:spacing w:before="156" w:after="156"/>
      </w:pPr>
      <w:bookmarkStart w:id="157" w:name="_Toc62134243"/>
      <w:r>
        <w:t xml:space="preserve">4.2.1 </w:t>
      </w:r>
      <w:r>
        <w:rPr>
          <w:rFonts w:hint="eastAsia"/>
        </w:rPr>
        <w:t>主状态机</w:t>
      </w:r>
      <w:r>
        <w:t>功能介绍</w:t>
      </w:r>
      <w:bookmarkEnd w:id="157"/>
    </w:p>
    <w:p w14:paraId="229E4F92" w14:textId="77777777" w:rsidR="00A42E0D" w:rsidRDefault="0032352A">
      <w:pPr>
        <w:ind w:firstLine="420"/>
      </w:pPr>
      <w:r>
        <w:rPr>
          <w:b/>
          <w:bCs/>
        </w:rPr>
        <w:t>主状态机</w:t>
      </w:r>
      <w:r>
        <w:t>：对使用加速器实现一次推理的控制。状态机状态转换图如下所示。</w:t>
      </w:r>
    </w:p>
    <w:p w14:paraId="2E5F54A1" w14:textId="77777777" w:rsidR="00A42E0D" w:rsidRDefault="0032352A">
      <w:pPr>
        <w:jc w:val="center"/>
      </w:pPr>
      <w:r>
        <w:rPr>
          <w:noProof/>
        </w:rPr>
        <w:lastRenderedPageBreak/>
        <w:drawing>
          <wp:inline distT="0" distB="0" distL="0" distR="0" wp14:anchorId="75477D4F" wp14:editId="529F3CE7">
            <wp:extent cx="5582920" cy="34340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614016" cy="3453342"/>
                    </a:xfrm>
                    <a:prstGeom prst="rect">
                      <a:avLst/>
                    </a:prstGeom>
                    <a:noFill/>
                  </pic:spPr>
                </pic:pic>
              </a:graphicData>
            </a:graphic>
          </wp:inline>
        </w:drawing>
      </w:r>
    </w:p>
    <w:p w14:paraId="1A3E6DFF" w14:textId="77777777" w:rsidR="00A42E0D" w:rsidRDefault="0032352A">
      <w:pPr>
        <w:pStyle w:val="ae"/>
        <w:spacing w:after="156"/>
      </w:pPr>
      <w:r>
        <w:t>图</w:t>
      </w:r>
      <w:r>
        <w:rPr>
          <w:rFonts w:hint="eastAsia"/>
        </w:rPr>
        <w:t>4-2</w:t>
      </w:r>
      <w:r>
        <w:t xml:space="preserve"> 加速器主状态机原理图</w:t>
      </w:r>
    </w:p>
    <w:p w14:paraId="680E8A61" w14:textId="77777777" w:rsidR="00A42E0D" w:rsidRDefault="0032352A">
      <w:pPr>
        <w:ind w:leftChars="175" w:left="420"/>
      </w:pPr>
      <w:r>
        <w:t>主状态机的状态分别为：</w:t>
      </w:r>
    </w:p>
    <w:p w14:paraId="10DF94AA" w14:textId="77777777" w:rsidR="00A42E0D" w:rsidRDefault="0032352A">
      <w:pPr>
        <w:ind w:leftChars="175" w:left="420"/>
      </w:pPr>
      <w:r>
        <w:rPr>
          <w:b/>
          <w:bCs/>
        </w:rPr>
        <w:t>IDLE</w:t>
      </w:r>
      <w:r>
        <w:t>：空闲状态；</w:t>
      </w:r>
    </w:p>
    <w:p w14:paraId="6C570709" w14:textId="77777777" w:rsidR="00A42E0D" w:rsidRDefault="0032352A">
      <w:pPr>
        <w:ind w:leftChars="175" w:left="420"/>
      </w:pPr>
      <w:r>
        <w:rPr>
          <w:b/>
          <w:bCs/>
        </w:rPr>
        <w:t>ECG_UD</w:t>
      </w:r>
      <w:r>
        <w:t>：等待ECG信号采集芯片通过SPI接口将ECG信号保存在片外存储器中；</w:t>
      </w:r>
    </w:p>
    <w:p w14:paraId="61B5D6D5" w14:textId="77777777" w:rsidR="00A42E0D" w:rsidRDefault="0032352A">
      <w:pPr>
        <w:ind w:leftChars="175" w:left="420"/>
      </w:pPr>
      <w:r>
        <w:rPr>
          <w:b/>
          <w:bCs/>
        </w:rPr>
        <w:t>FT_ECG</w:t>
      </w:r>
      <w:r>
        <w:t>：将保存在片外的ECG信号通过Memory_Controller从片外存储器载入到In_Out_Buffer中；</w:t>
      </w:r>
    </w:p>
    <w:p w14:paraId="17FF9F3E" w14:textId="77777777" w:rsidR="00A42E0D" w:rsidRDefault="0032352A">
      <w:pPr>
        <w:ind w:leftChars="175" w:left="420"/>
      </w:pPr>
      <w:r>
        <w:rPr>
          <w:b/>
          <w:bCs/>
        </w:rPr>
        <w:t>FT_PARAM</w:t>
      </w:r>
      <w:r>
        <w:t>：从片外存储器(或片内存储器)中载入当前层的网络配置参数，并将其输出给各计算模块和存储模块；</w:t>
      </w:r>
    </w:p>
    <w:p w14:paraId="448CDCA6" w14:textId="77777777" w:rsidR="00A42E0D" w:rsidRDefault="0032352A">
      <w:pPr>
        <w:ind w:leftChars="175" w:left="420"/>
      </w:pPr>
      <w:r>
        <w:rPr>
          <w:b/>
          <w:bCs/>
        </w:rPr>
        <w:t>CONV_CAL</w:t>
      </w:r>
      <w:r>
        <w:t>：卷积计算状态</w:t>
      </w:r>
      <w:r>
        <w:rPr>
          <w:rFonts w:hint="eastAsia"/>
        </w:rPr>
        <w:t>，</w:t>
      </w:r>
      <w:r>
        <w:t>控制对加速器进行当前层的数据读写和计算。</w:t>
      </w:r>
    </w:p>
    <w:p w14:paraId="6AF99EF3" w14:textId="77777777" w:rsidR="00A42E0D" w:rsidRDefault="0032352A">
      <w:pPr>
        <w:ind w:leftChars="175" w:left="420"/>
      </w:pPr>
      <w:r>
        <w:rPr>
          <w:rFonts w:hint="eastAsia"/>
          <w:b/>
        </w:rPr>
        <w:t>L</w:t>
      </w:r>
      <w:r>
        <w:rPr>
          <w:b/>
        </w:rPr>
        <w:t>Y_DONE</w:t>
      </w:r>
      <w:r>
        <w:rPr>
          <w:rFonts w:hint="eastAsia"/>
        </w:rPr>
        <w:t>：当前层计算完毕；</w:t>
      </w:r>
    </w:p>
    <w:p w14:paraId="0553B788" w14:textId="77777777" w:rsidR="00A42E0D" w:rsidRDefault="0032352A">
      <w:pPr>
        <w:ind w:leftChars="175" w:left="420"/>
      </w:pPr>
      <w:r>
        <w:rPr>
          <w:rFonts w:hint="eastAsia"/>
          <w:b/>
        </w:rPr>
        <w:t>I</w:t>
      </w:r>
      <w:r>
        <w:rPr>
          <w:b/>
        </w:rPr>
        <w:t>NF</w:t>
      </w:r>
      <w:r>
        <w:rPr>
          <w:rFonts w:hint="eastAsia"/>
          <w:b/>
        </w:rPr>
        <w:t>_</w:t>
      </w:r>
      <w:r>
        <w:rPr>
          <w:b/>
        </w:rPr>
        <w:t>DONE</w:t>
      </w:r>
      <w:r>
        <w:rPr>
          <w:rFonts w:hint="eastAsia"/>
        </w:rPr>
        <w:t>：所有层计算完毕的状态。</w:t>
      </w:r>
    </w:p>
    <w:p w14:paraId="77B49B91" w14:textId="77777777" w:rsidR="00A42E0D" w:rsidRDefault="0032352A">
      <w:pPr>
        <w:pStyle w:val="3"/>
        <w:spacing w:before="156" w:after="156"/>
      </w:pPr>
      <w:bookmarkStart w:id="158" w:name="_Toc62134244"/>
      <w:r>
        <w:t xml:space="preserve">4.2.2 </w:t>
      </w:r>
      <w:r>
        <w:rPr>
          <w:rFonts w:hint="eastAsia"/>
        </w:rPr>
        <w:t>计算状态机</w:t>
      </w:r>
      <w:r>
        <w:t>功能介绍</w:t>
      </w:r>
      <w:bookmarkEnd w:id="158"/>
    </w:p>
    <w:p w14:paraId="66C10E99" w14:textId="77777777" w:rsidR="00A42E0D" w:rsidRDefault="0032352A">
      <w:pPr>
        <w:ind w:leftChars="175" w:left="420"/>
      </w:pPr>
      <w:r>
        <w:rPr>
          <w:rFonts w:hint="eastAsia"/>
        </w:rPr>
        <w:t>计算</w:t>
      </w:r>
      <w:r>
        <w:t>状态机的状态分别为：</w:t>
      </w:r>
    </w:p>
    <w:p w14:paraId="1759E66A" w14:textId="77777777" w:rsidR="00A42E0D" w:rsidRDefault="0032352A">
      <w:pPr>
        <w:ind w:leftChars="175" w:left="420"/>
      </w:pPr>
      <w:r>
        <w:rPr>
          <w:b/>
        </w:rPr>
        <w:t>OR</w:t>
      </w:r>
      <w:r>
        <w:rPr>
          <w:rFonts w:hint="eastAsia"/>
          <w:b/>
        </w:rPr>
        <w:t>_</w:t>
      </w:r>
      <w:r>
        <w:rPr>
          <w:b/>
        </w:rPr>
        <w:t>IDLE</w:t>
      </w:r>
      <w:r>
        <w:t>：空闲状态；</w:t>
      </w:r>
    </w:p>
    <w:p w14:paraId="6EE93A62" w14:textId="77777777" w:rsidR="00A42E0D" w:rsidRDefault="0032352A">
      <w:pPr>
        <w:ind w:leftChars="175" w:left="420"/>
      </w:pPr>
      <w:r>
        <w:rPr>
          <w:rFonts w:hint="eastAsia"/>
          <w:b/>
        </w:rPr>
        <w:t>O</w:t>
      </w:r>
      <w:r>
        <w:rPr>
          <w:b/>
        </w:rPr>
        <w:t>R_FT_WT</w:t>
      </w:r>
      <w:r>
        <w:t>:加载</w:t>
      </w:r>
      <w:r>
        <w:rPr>
          <w:rFonts w:hint="eastAsia"/>
        </w:rPr>
        <w:t>w</w:t>
      </w:r>
      <w:r>
        <w:t>eight值的状态</w:t>
      </w:r>
      <w:r>
        <w:rPr>
          <w:rFonts w:hint="eastAsia"/>
        </w:rPr>
        <w:t>，并判断f</w:t>
      </w:r>
      <w:r>
        <w:t>t_wt_done是否置</w:t>
      </w:r>
      <w:r>
        <w:rPr>
          <w:rFonts w:hint="eastAsia"/>
        </w:rPr>
        <w:t>1，若置1则表示权值加载完毕，进入计算状态，否则继续保持O</w:t>
      </w:r>
      <w:r>
        <w:t>R_FT_WT状态</w:t>
      </w:r>
      <w:r>
        <w:rPr>
          <w:rFonts w:hint="eastAsia"/>
        </w:rPr>
        <w:t>；</w:t>
      </w:r>
    </w:p>
    <w:p w14:paraId="0471C58E" w14:textId="77777777" w:rsidR="00A42E0D" w:rsidRDefault="0032352A">
      <w:pPr>
        <w:ind w:leftChars="175" w:left="420"/>
      </w:pPr>
      <w:r>
        <w:rPr>
          <w:b/>
        </w:rPr>
        <w:lastRenderedPageBreak/>
        <w:t>OR_CAL</w:t>
      </w:r>
      <w:r>
        <w:t>:进行卷积计算的状态</w:t>
      </w:r>
      <w:r>
        <w:rPr>
          <w:rFonts w:hint="eastAsia"/>
        </w:rPr>
        <w:t>，并判断</w:t>
      </w:r>
      <w:r>
        <w:t>lyt_cal_done是否置</w:t>
      </w:r>
      <w:r>
        <w:rPr>
          <w:rFonts w:hint="eastAsia"/>
        </w:rPr>
        <w:t>1，若置1则表示卷积计算完毕，进入计算结束状态，否则继续保持O</w:t>
      </w:r>
      <w:r>
        <w:t>R_CAL状态</w:t>
      </w:r>
      <w:r>
        <w:rPr>
          <w:rFonts w:hint="eastAsia"/>
        </w:rPr>
        <w:t>；</w:t>
      </w:r>
    </w:p>
    <w:p w14:paraId="1BB4871E" w14:textId="77777777" w:rsidR="00A42E0D" w:rsidRDefault="0032352A">
      <w:pPr>
        <w:ind w:leftChars="175" w:left="420"/>
      </w:pPr>
      <w:r>
        <w:rPr>
          <w:b/>
        </w:rPr>
        <w:t>OR_DONE</w:t>
      </w:r>
      <w:r>
        <w:t>:卷积计算完毕的状态</w:t>
      </w:r>
      <w:r>
        <w:rPr>
          <w:rFonts w:hint="eastAsia"/>
        </w:rPr>
        <w:t>，</w:t>
      </w:r>
      <w:r>
        <w:t>回到空闲状态</w:t>
      </w:r>
      <w:r>
        <w:rPr>
          <w:rFonts w:hint="eastAsia"/>
        </w:rPr>
        <w:t>。</w:t>
      </w:r>
    </w:p>
    <w:p w14:paraId="77B05C04" w14:textId="77777777" w:rsidR="00A42E0D" w:rsidRDefault="0032352A">
      <w:pPr>
        <w:jc w:val="center"/>
      </w:pPr>
      <w:r>
        <w:rPr>
          <w:noProof/>
        </w:rPr>
        <w:drawing>
          <wp:inline distT="0" distB="0" distL="0" distR="0" wp14:anchorId="41F057D7" wp14:editId="3C66987D">
            <wp:extent cx="4986655" cy="34074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003137" cy="3418367"/>
                    </a:xfrm>
                    <a:prstGeom prst="rect">
                      <a:avLst/>
                    </a:prstGeom>
                    <a:noFill/>
                  </pic:spPr>
                </pic:pic>
              </a:graphicData>
            </a:graphic>
          </wp:inline>
        </w:drawing>
      </w:r>
    </w:p>
    <w:p w14:paraId="43C708A7" w14:textId="77777777" w:rsidR="00A42E0D" w:rsidRDefault="0032352A">
      <w:pPr>
        <w:pStyle w:val="ae"/>
        <w:spacing w:after="156"/>
      </w:pPr>
      <w:r>
        <w:t>图</w:t>
      </w:r>
      <w:r>
        <w:rPr>
          <w:rFonts w:hint="eastAsia"/>
        </w:rPr>
        <w:t>4-3</w:t>
      </w:r>
      <w:r>
        <w:t xml:space="preserve"> 加速器</w:t>
      </w:r>
      <w:r>
        <w:rPr>
          <w:rFonts w:hint="eastAsia"/>
        </w:rPr>
        <w:t>计算</w:t>
      </w:r>
      <w:r>
        <w:t>状态机原理图</w:t>
      </w:r>
    </w:p>
    <w:p w14:paraId="45A3CA9B" w14:textId="77777777" w:rsidR="00A42E0D" w:rsidRDefault="0032352A">
      <w:pPr>
        <w:pStyle w:val="3"/>
        <w:spacing w:before="156" w:after="156"/>
      </w:pPr>
      <w:bookmarkStart w:id="159" w:name="_Toc62134245"/>
      <w:r>
        <w:rPr>
          <w:rFonts w:hint="eastAsia"/>
        </w:rPr>
        <w:t>4</w:t>
      </w:r>
      <w:r>
        <w:t>.2.3 SPU主要输入输出接口</w:t>
      </w:r>
      <w:bookmarkEnd w:id="159"/>
    </w:p>
    <w:p w14:paraId="37A07147" w14:textId="77777777" w:rsidR="00A42E0D" w:rsidRDefault="0032352A">
      <w:pPr>
        <w:pStyle w:val="ae"/>
        <w:spacing w:after="156"/>
      </w:pPr>
      <w:r>
        <w:t>表</w:t>
      </w:r>
      <w:r>
        <w:rPr>
          <w:rFonts w:hint="eastAsia"/>
        </w:rPr>
        <w:t>4-2</w:t>
      </w:r>
      <w:r>
        <w:t xml:space="preserve"> SPU主要输入接口</w:t>
      </w:r>
    </w:p>
    <w:tbl>
      <w:tblPr>
        <w:tblStyle w:val="ab"/>
        <w:tblW w:w="0" w:type="auto"/>
        <w:tblLook w:val="04A0" w:firstRow="1" w:lastRow="0" w:firstColumn="1" w:lastColumn="0" w:noHBand="0" w:noVBand="1"/>
      </w:tblPr>
      <w:tblGrid>
        <w:gridCol w:w="397"/>
        <w:gridCol w:w="2256"/>
        <w:gridCol w:w="2626"/>
        <w:gridCol w:w="2937"/>
      </w:tblGrid>
      <w:tr w:rsidR="00A42E0D" w14:paraId="458A4144" w14:textId="77777777">
        <w:trPr>
          <w:trHeight w:val="525"/>
        </w:trPr>
        <w:tc>
          <w:tcPr>
            <w:tcW w:w="397" w:type="dxa"/>
            <w:tcBorders>
              <w:top w:val="single" w:sz="8" w:space="0" w:color="000000"/>
              <w:left w:val="single" w:sz="8" w:space="0" w:color="000000"/>
              <w:bottom w:val="single" w:sz="8" w:space="0" w:color="000000"/>
              <w:right w:val="single" w:sz="8" w:space="0" w:color="000000"/>
            </w:tcBorders>
            <w:shd w:val="clear" w:color="auto" w:fill="E9E9E9"/>
          </w:tcPr>
          <w:p w14:paraId="212689E3" w14:textId="77777777" w:rsidR="00A42E0D" w:rsidRDefault="00A42E0D"/>
        </w:tc>
        <w:tc>
          <w:tcPr>
            <w:tcW w:w="2256" w:type="dxa"/>
            <w:tcBorders>
              <w:top w:val="single" w:sz="8" w:space="0" w:color="auto"/>
              <w:left w:val="single" w:sz="8" w:space="0" w:color="000000"/>
              <w:bottom w:val="single" w:sz="8" w:space="0" w:color="auto"/>
              <w:right w:val="single" w:sz="8" w:space="0" w:color="auto"/>
            </w:tcBorders>
            <w:shd w:val="clear" w:color="auto" w:fill="E9E9E9"/>
          </w:tcPr>
          <w:p w14:paraId="5E847BD1" w14:textId="77777777" w:rsidR="00A42E0D" w:rsidRDefault="0032352A">
            <w:r>
              <w:rPr>
                <w:rFonts w:hint="eastAsia"/>
              </w:rPr>
              <w:t>输入接口名称</w:t>
            </w:r>
          </w:p>
        </w:tc>
        <w:tc>
          <w:tcPr>
            <w:tcW w:w="2626" w:type="dxa"/>
            <w:tcBorders>
              <w:top w:val="single" w:sz="8" w:space="0" w:color="000000"/>
              <w:left w:val="single" w:sz="8" w:space="0" w:color="auto"/>
              <w:bottom w:val="single" w:sz="8" w:space="0" w:color="000000"/>
              <w:right w:val="single" w:sz="8" w:space="0" w:color="000000"/>
            </w:tcBorders>
            <w:shd w:val="clear" w:color="auto" w:fill="E9E9E9"/>
          </w:tcPr>
          <w:p w14:paraId="1B8EDD2A" w14:textId="77777777" w:rsidR="00A42E0D" w:rsidRDefault="0032352A">
            <w:r>
              <w:rPr>
                <w:rFonts w:hint="eastAsia"/>
              </w:rPr>
              <w:t>来源</w:t>
            </w:r>
            <w:r>
              <w:t>(</w:t>
            </w:r>
            <w:r>
              <w:rPr>
                <w:rFonts w:hint="eastAsia"/>
              </w:rPr>
              <w:t>模块</w:t>
            </w:r>
            <w:r>
              <w:t>—</w:t>
            </w:r>
            <w:r>
              <w:rPr>
                <w:rFonts w:hint="eastAsia"/>
              </w:rPr>
              <w:t>接口名</w:t>
            </w:r>
            <w:r>
              <w:t>)</w:t>
            </w:r>
          </w:p>
        </w:tc>
        <w:tc>
          <w:tcPr>
            <w:tcW w:w="2937" w:type="dxa"/>
            <w:tcBorders>
              <w:top w:val="single" w:sz="8" w:space="0" w:color="000000"/>
              <w:left w:val="single" w:sz="8" w:space="0" w:color="000000"/>
              <w:bottom w:val="single" w:sz="8" w:space="0" w:color="000000"/>
              <w:right w:val="single" w:sz="8" w:space="0" w:color="auto"/>
            </w:tcBorders>
            <w:shd w:val="clear" w:color="auto" w:fill="E9E9E9"/>
          </w:tcPr>
          <w:p w14:paraId="52C75EBC" w14:textId="77777777" w:rsidR="00A42E0D" w:rsidRDefault="0032352A">
            <w:r>
              <w:rPr>
                <w:rFonts w:hint="eastAsia"/>
              </w:rPr>
              <w:t>作用</w:t>
            </w:r>
          </w:p>
        </w:tc>
      </w:tr>
      <w:tr w:rsidR="00A42E0D" w14:paraId="5A203906" w14:textId="77777777">
        <w:tc>
          <w:tcPr>
            <w:tcW w:w="397" w:type="dxa"/>
            <w:tcBorders>
              <w:top w:val="single" w:sz="8" w:space="0" w:color="000000"/>
              <w:left w:val="single" w:sz="8" w:space="0" w:color="000000"/>
              <w:bottom w:val="single" w:sz="8" w:space="0" w:color="000000"/>
              <w:right w:val="single" w:sz="8" w:space="0" w:color="000000"/>
            </w:tcBorders>
            <w:shd w:val="clear" w:color="auto" w:fill="auto"/>
          </w:tcPr>
          <w:p w14:paraId="63F6A7EA" w14:textId="77777777" w:rsidR="00A42E0D" w:rsidRDefault="0032352A">
            <w:r>
              <w:t>1</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14:paraId="0894B086" w14:textId="77777777" w:rsidR="00A42E0D" w:rsidRDefault="0032352A">
            <w:r>
              <w:t>clk_cal</w:t>
            </w:r>
          </w:p>
        </w:tc>
        <w:tc>
          <w:tcPr>
            <w:tcW w:w="2626" w:type="dxa"/>
            <w:tcBorders>
              <w:top w:val="single" w:sz="8" w:space="0" w:color="000000"/>
              <w:left w:val="single" w:sz="8" w:space="0" w:color="auto"/>
              <w:bottom w:val="single" w:sz="8" w:space="0" w:color="000000"/>
              <w:right w:val="single" w:sz="8" w:space="0" w:color="000000"/>
            </w:tcBorders>
            <w:shd w:val="clear" w:color="auto" w:fill="FFFFFF"/>
          </w:tcPr>
          <w:p w14:paraId="4B44C977" w14:textId="77777777" w:rsidR="00A42E0D" w:rsidRDefault="0032352A">
            <w:r>
              <w:rPr>
                <w:rFonts w:hint="eastAsia"/>
              </w:rPr>
              <w:t>外部</w:t>
            </w:r>
            <w:r>
              <w:t>—clk_ cal</w:t>
            </w:r>
          </w:p>
        </w:tc>
        <w:tc>
          <w:tcPr>
            <w:tcW w:w="2937" w:type="dxa"/>
            <w:tcBorders>
              <w:top w:val="single" w:sz="8" w:space="0" w:color="000000"/>
              <w:left w:val="single" w:sz="8" w:space="0" w:color="000000"/>
              <w:bottom w:val="single" w:sz="8" w:space="0" w:color="000000"/>
              <w:right w:val="single" w:sz="8" w:space="0" w:color="auto"/>
            </w:tcBorders>
            <w:shd w:val="clear" w:color="auto" w:fill="auto"/>
          </w:tcPr>
          <w:p w14:paraId="28F1AA55" w14:textId="77777777" w:rsidR="00A42E0D" w:rsidRDefault="0032352A">
            <w:r>
              <w:rPr>
                <w:rFonts w:hint="eastAsia"/>
              </w:rPr>
              <w:t>系统时钟信号</w:t>
            </w:r>
          </w:p>
        </w:tc>
      </w:tr>
      <w:tr w:rsidR="00A42E0D" w14:paraId="728CA9EC" w14:textId="77777777">
        <w:tc>
          <w:tcPr>
            <w:tcW w:w="397" w:type="dxa"/>
            <w:tcBorders>
              <w:top w:val="single" w:sz="8" w:space="0" w:color="000000"/>
              <w:left w:val="single" w:sz="8" w:space="0" w:color="000000"/>
              <w:bottom w:val="single" w:sz="8" w:space="0" w:color="000000"/>
              <w:right w:val="single" w:sz="8" w:space="0" w:color="000000"/>
            </w:tcBorders>
            <w:shd w:val="clear" w:color="auto" w:fill="auto"/>
          </w:tcPr>
          <w:p w14:paraId="21387339" w14:textId="77777777" w:rsidR="00A42E0D" w:rsidRDefault="0032352A">
            <w:r>
              <w:t>2</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14:paraId="0DA91598" w14:textId="77777777" w:rsidR="00A42E0D" w:rsidRDefault="0032352A">
            <w:r>
              <w:t>rst_cal_n</w:t>
            </w:r>
          </w:p>
        </w:tc>
        <w:tc>
          <w:tcPr>
            <w:tcW w:w="2626" w:type="dxa"/>
            <w:tcBorders>
              <w:top w:val="single" w:sz="8" w:space="0" w:color="000000"/>
              <w:left w:val="single" w:sz="8" w:space="0" w:color="auto"/>
              <w:bottom w:val="single" w:sz="8" w:space="0" w:color="000000"/>
              <w:right w:val="single" w:sz="8" w:space="0" w:color="000000"/>
            </w:tcBorders>
            <w:shd w:val="clear" w:color="auto" w:fill="FFFFFF"/>
          </w:tcPr>
          <w:p w14:paraId="2AAE316D" w14:textId="77777777" w:rsidR="00A42E0D" w:rsidRDefault="0032352A">
            <w:r>
              <w:rPr>
                <w:rFonts w:hint="eastAsia"/>
              </w:rPr>
              <w:t>外部</w:t>
            </w:r>
            <w:r>
              <w:t>—rst_cal_n</w:t>
            </w:r>
          </w:p>
        </w:tc>
        <w:tc>
          <w:tcPr>
            <w:tcW w:w="2937" w:type="dxa"/>
            <w:tcBorders>
              <w:top w:val="single" w:sz="8" w:space="0" w:color="000000"/>
              <w:left w:val="single" w:sz="8" w:space="0" w:color="000000"/>
              <w:bottom w:val="single" w:sz="8" w:space="0" w:color="000000"/>
              <w:right w:val="single" w:sz="8" w:space="0" w:color="auto"/>
            </w:tcBorders>
            <w:shd w:val="clear" w:color="auto" w:fill="auto"/>
          </w:tcPr>
          <w:p w14:paraId="77AAE7D4" w14:textId="77777777" w:rsidR="00A42E0D" w:rsidRDefault="0032352A">
            <w:r>
              <w:rPr>
                <w:rFonts w:hint="eastAsia"/>
              </w:rPr>
              <w:t>复位信号</w:t>
            </w:r>
          </w:p>
        </w:tc>
      </w:tr>
      <w:tr w:rsidR="00A42E0D" w14:paraId="01736C49" w14:textId="77777777">
        <w:tc>
          <w:tcPr>
            <w:tcW w:w="397" w:type="dxa"/>
            <w:tcBorders>
              <w:top w:val="single" w:sz="8" w:space="0" w:color="000000"/>
              <w:left w:val="single" w:sz="8" w:space="0" w:color="000000"/>
              <w:bottom w:val="single" w:sz="8" w:space="0" w:color="000000"/>
              <w:right w:val="single" w:sz="8" w:space="0" w:color="000000"/>
            </w:tcBorders>
            <w:shd w:val="clear" w:color="auto" w:fill="auto"/>
          </w:tcPr>
          <w:p w14:paraId="195FB0F5" w14:textId="77777777" w:rsidR="00A42E0D" w:rsidRDefault="0032352A">
            <w:r>
              <w:t>3</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14:paraId="071461FA" w14:textId="77777777" w:rsidR="00A42E0D" w:rsidRDefault="0032352A">
            <w:r>
              <w:t>SPI_start</w:t>
            </w:r>
          </w:p>
        </w:tc>
        <w:tc>
          <w:tcPr>
            <w:tcW w:w="2626" w:type="dxa"/>
            <w:tcBorders>
              <w:top w:val="single" w:sz="8" w:space="0" w:color="000000"/>
              <w:left w:val="single" w:sz="8" w:space="0" w:color="auto"/>
              <w:bottom w:val="single" w:sz="8" w:space="0" w:color="000000"/>
              <w:right w:val="single" w:sz="8" w:space="0" w:color="000000"/>
            </w:tcBorders>
            <w:shd w:val="clear" w:color="auto" w:fill="auto"/>
          </w:tcPr>
          <w:p w14:paraId="33FF656D" w14:textId="77777777" w:rsidR="00A42E0D" w:rsidRDefault="0032352A">
            <w:r>
              <w:t>外部—SPI_start</w:t>
            </w:r>
          </w:p>
        </w:tc>
        <w:tc>
          <w:tcPr>
            <w:tcW w:w="2937" w:type="dxa"/>
            <w:tcBorders>
              <w:top w:val="single" w:sz="8" w:space="0" w:color="000000"/>
              <w:left w:val="single" w:sz="8" w:space="0" w:color="000000"/>
              <w:bottom w:val="single" w:sz="8" w:space="0" w:color="000000"/>
              <w:right w:val="single" w:sz="8" w:space="0" w:color="auto"/>
            </w:tcBorders>
            <w:shd w:val="clear" w:color="auto" w:fill="auto"/>
          </w:tcPr>
          <w:p w14:paraId="67E2C383" w14:textId="77777777" w:rsidR="00A42E0D" w:rsidRDefault="0032352A">
            <w:r>
              <w:rPr>
                <w:rFonts w:hint="eastAsia"/>
              </w:rPr>
              <w:t>S</w:t>
            </w:r>
            <w:r>
              <w:t>PI读入数据标志</w:t>
            </w:r>
          </w:p>
        </w:tc>
      </w:tr>
      <w:tr w:rsidR="00A42E0D" w14:paraId="545180D6" w14:textId="77777777">
        <w:tc>
          <w:tcPr>
            <w:tcW w:w="397" w:type="dxa"/>
            <w:tcBorders>
              <w:top w:val="single" w:sz="8" w:space="0" w:color="000000"/>
              <w:left w:val="single" w:sz="8" w:space="0" w:color="000000"/>
              <w:bottom w:val="single" w:sz="8" w:space="0" w:color="000000"/>
              <w:right w:val="single" w:sz="8" w:space="0" w:color="000000"/>
            </w:tcBorders>
            <w:shd w:val="clear" w:color="auto" w:fill="auto"/>
          </w:tcPr>
          <w:p w14:paraId="440DCB04" w14:textId="77777777" w:rsidR="00A42E0D" w:rsidRDefault="0032352A">
            <w:r>
              <w:rPr>
                <w:rFonts w:hint="eastAsia"/>
              </w:rPr>
              <w:t>4</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14:paraId="60322F85" w14:textId="77777777" w:rsidR="00A42E0D" w:rsidRDefault="0032352A">
            <w:r>
              <w:t>ft_lyr_param_done</w:t>
            </w:r>
          </w:p>
        </w:tc>
        <w:tc>
          <w:tcPr>
            <w:tcW w:w="2626" w:type="dxa"/>
            <w:tcBorders>
              <w:top w:val="single" w:sz="8" w:space="0" w:color="000000"/>
              <w:left w:val="single" w:sz="8" w:space="0" w:color="auto"/>
              <w:bottom w:val="single" w:sz="8" w:space="0" w:color="000000"/>
              <w:right w:val="single" w:sz="8" w:space="0" w:color="000000"/>
            </w:tcBorders>
            <w:shd w:val="clear" w:color="auto" w:fill="auto"/>
          </w:tcPr>
          <w:p w14:paraId="0055E92C" w14:textId="77777777" w:rsidR="00A42E0D" w:rsidRDefault="0032352A">
            <w:r>
              <w:rPr>
                <w:rFonts w:hint="eastAsia"/>
              </w:rPr>
              <w:t>M</w:t>
            </w:r>
            <w:r>
              <w:t>emCtrl—ft_lyr_param_done</w:t>
            </w:r>
          </w:p>
        </w:tc>
        <w:tc>
          <w:tcPr>
            <w:tcW w:w="2937" w:type="dxa"/>
            <w:tcBorders>
              <w:top w:val="single" w:sz="8" w:space="0" w:color="000000"/>
              <w:left w:val="single" w:sz="8" w:space="0" w:color="000000"/>
              <w:bottom w:val="single" w:sz="8" w:space="0" w:color="000000"/>
              <w:right w:val="single" w:sz="8" w:space="0" w:color="auto"/>
            </w:tcBorders>
            <w:shd w:val="clear" w:color="auto" w:fill="auto"/>
          </w:tcPr>
          <w:p w14:paraId="7ADEE704" w14:textId="77777777" w:rsidR="00A42E0D" w:rsidRDefault="0032352A">
            <w:r>
              <w:rPr>
                <w:rFonts w:hint="eastAsia"/>
              </w:rPr>
              <w:t>取当前层参数完成标志</w:t>
            </w:r>
          </w:p>
        </w:tc>
      </w:tr>
      <w:tr w:rsidR="00A42E0D" w14:paraId="28B15728" w14:textId="77777777">
        <w:tc>
          <w:tcPr>
            <w:tcW w:w="397" w:type="dxa"/>
            <w:tcBorders>
              <w:top w:val="single" w:sz="8" w:space="0" w:color="000000"/>
              <w:left w:val="single" w:sz="8" w:space="0" w:color="000000"/>
              <w:bottom w:val="single" w:sz="8" w:space="0" w:color="000000"/>
              <w:right w:val="single" w:sz="8" w:space="0" w:color="000000"/>
            </w:tcBorders>
            <w:shd w:val="clear" w:color="auto" w:fill="auto"/>
          </w:tcPr>
          <w:p w14:paraId="55C867AF" w14:textId="77777777" w:rsidR="00A42E0D" w:rsidRDefault="0032352A">
            <w:r>
              <w:rPr>
                <w:rFonts w:hint="eastAsia"/>
              </w:rPr>
              <w:t>5</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14:paraId="043E8B88" w14:textId="77777777" w:rsidR="00A42E0D" w:rsidRDefault="0032352A">
            <w:r>
              <w:t>ft_wt_done</w:t>
            </w:r>
          </w:p>
        </w:tc>
        <w:tc>
          <w:tcPr>
            <w:tcW w:w="2626" w:type="dxa"/>
            <w:tcBorders>
              <w:top w:val="single" w:sz="8" w:space="0" w:color="000000"/>
              <w:left w:val="single" w:sz="8" w:space="0" w:color="auto"/>
              <w:bottom w:val="single" w:sz="8" w:space="0" w:color="000000"/>
              <w:right w:val="single" w:sz="8" w:space="0" w:color="000000"/>
            </w:tcBorders>
            <w:shd w:val="clear" w:color="auto" w:fill="auto"/>
          </w:tcPr>
          <w:p w14:paraId="6E7B838C" w14:textId="77777777" w:rsidR="00A42E0D" w:rsidRDefault="0032352A">
            <w:r>
              <w:rPr>
                <w:rFonts w:hint="eastAsia"/>
              </w:rPr>
              <w:t>M</w:t>
            </w:r>
            <w:r>
              <w:t>emCtrl—ft_wt_done</w:t>
            </w:r>
          </w:p>
        </w:tc>
        <w:tc>
          <w:tcPr>
            <w:tcW w:w="2937" w:type="dxa"/>
            <w:tcBorders>
              <w:top w:val="single" w:sz="8" w:space="0" w:color="000000"/>
              <w:left w:val="single" w:sz="8" w:space="0" w:color="000000"/>
              <w:bottom w:val="single" w:sz="8" w:space="0" w:color="000000"/>
              <w:right w:val="single" w:sz="8" w:space="0" w:color="auto"/>
            </w:tcBorders>
            <w:shd w:val="clear" w:color="auto" w:fill="auto"/>
          </w:tcPr>
          <w:p w14:paraId="137272F8" w14:textId="77777777" w:rsidR="00A42E0D" w:rsidRDefault="0032352A">
            <w:r>
              <w:rPr>
                <w:rFonts w:hint="eastAsia"/>
              </w:rPr>
              <w:t>取当前层w</w:t>
            </w:r>
            <w:r>
              <w:t>eight</w:t>
            </w:r>
            <w:r>
              <w:rPr>
                <w:rFonts w:hint="eastAsia"/>
              </w:rPr>
              <w:t>完成标志</w:t>
            </w:r>
          </w:p>
        </w:tc>
      </w:tr>
      <w:tr w:rsidR="00A42E0D" w14:paraId="445CCBB5" w14:textId="77777777">
        <w:tc>
          <w:tcPr>
            <w:tcW w:w="397" w:type="dxa"/>
            <w:tcBorders>
              <w:top w:val="single" w:sz="8" w:space="0" w:color="000000"/>
              <w:left w:val="single" w:sz="8" w:space="0" w:color="000000"/>
              <w:bottom w:val="single" w:sz="8" w:space="0" w:color="000000"/>
              <w:right w:val="single" w:sz="8" w:space="0" w:color="000000"/>
            </w:tcBorders>
            <w:shd w:val="clear" w:color="auto" w:fill="auto"/>
          </w:tcPr>
          <w:p w14:paraId="366962D0" w14:textId="77777777" w:rsidR="00A42E0D" w:rsidRDefault="0032352A">
            <w:r>
              <w:rPr>
                <w:rFonts w:hint="eastAsia"/>
              </w:rPr>
              <w:t>6</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14:paraId="040091C5" w14:textId="77777777" w:rsidR="00A42E0D" w:rsidRDefault="0032352A">
            <w:r>
              <w:t>ft_ecg_done</w:t>
            </w:r>
          </w:p>
        </w:tc>
        <w:tc>
          <w:tcPr>
            <w:tcW w:w="2626" w:type="dxa"/>
            <w:tcBorders>
              <w:top w:val="single" w:sz="8" w:space="0" w:color="000000"/>
              <w:left w:val="single" w:sz="8" w:space="0" w:color="auto"/>
              <w:bottom w:val="single" w:sz="8" w:space="0" w:color="000000"/>
              <w:right w:val="single" w:sz="8" w:space="0" w:color="000000"/>
            </w:tcBorders>
            <w:shd w:val="clear" w:color="auto" w:fill="auto"/>
          </w:tcPr>
          <w:p w14:paraId="24E4DBA1" w14:textId="77777777" w:rsidR="00A42E0D" w:rsidRDefault="0032352A">
            <w:r>
              <w:rPr>
                <w:rFonts w:hint="eastAsia"/>
              </w:rPr>
              <w:t>M</w:t>
            </w:r>
            <w:r>
              <w:t>emCtrl—ft_ecg_done</w:t>
            </w:r>
          </w:p>
        </w:tc>
        <w:tc>
          <w:tcPr>
            <w:tcW w:w="2937" w:type="dxa"/>
            <w:tcBorders>
              <w:top w:val="single" w:sz="8" w:space="0" w:color="000000"/>
              <w:left w:val="single" w:sz="8" w:space="0" w:color="000000"/>
              <w:bottom w:val="single" w:sz="8" w:space="0" w:color="000000"/>
              <w:right w:val="single" w:sz="8" w:space="0" w:color="auto"/>
            </w:tcBorders>
            <w:shd w:val="clear" w:color="auto" w:fill="auto"/>
          </w:tcPr>
          <w:p w14:paraId="7ACA77A4" w14:textId="77777777" w:rsidR="00A42E0D" w:rsidRDefault="0032352A">
            <w:r>
              <w:rPr>
                <w:rFonts w:hint="eastAsia"/>
              </w:rPr>
              <w:t>取</w:t>
            </w:r>
            <w:r>
              <w:t>ecg信号</w:t>
            </w:r>
            <w:r>
              <w:rPr>
                <w:rFonts w:hint="eastAsia"/>
              </w:rPr>
              <w:t>完成标志</w:t>
            </w:r>
          </w:p>
        </w:tc>
      </w:tr>
      <w:tr w:rsidR="00A42E0D" w14:paraId="17F33BBD" w14:textId="77777777">
        <w:tc>
          <w:tcPr>
            <w:tcW w:w="397" w:type="dxa"/>
            <w:tcBorders>
              <w:top w:val="single" w:sz="8" w:space="0" w:color="000000"/>
              <w:left w:val="single" w:sz="8" w:space="0" w:color="000000"/>
              <w:bottom w:val="single" w:sz="8" w:space="0" w:color="000000"/>
              <w:right w:val="single" w:sz="8" w:space="0" w:color="000000"/>
            </w:tcBorders>
            <w:shd w:val="clear" w:color="auto" w:fill="auto"/>
          </w:tcPr>
          <w:p w14:paraId="36FFC5C8" w14:textId="77777777" w:rsidR="00A42E0D" w:rsidRDefault="0032352A">
            <w:r>
              <w:rPr>
                <w:rFonts w:hint="eastAsia"/>
              </w:rPr>
              <w:t>7</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14:paraId="0D535A22" w14:textId="77777777" w:rsidR="00A42E0D" w:rsidRDefault="0032352A">
            <w:r>
              <w:t>memct_init_cmplt</w:t>
            </w:r>
          </w:p>
        </w:tc>
        <w:tc>
          <w:tcPr>
            <w:tcW w:w="2626" w:type="dxa"/>
            <w:tcBorders>
              <w:top w:val="single" w:sz="8" w:space="0" w:color="000000"/>
              <w:left w:val="single" w:sz="8" w:space="0" w:color="auto"/>
              <w:bottom w:val="single" w:sz="8" w:space="0" w:color="000000"/>
              <w:right w:val="single" w:sz="8" w:space="0" w:color="000000"/>
            </w:tcBorders>
            <w:shd w:val="clear" w:color="auto" w:fill="auto"/>
          </w:tcPr>
          <w:p w14:paraId="51B580F9" w14:textId="77777777" w:rsidR="00A42E0D" w:rsidRDefault="0032352A">
            <w:r>
              <w:rPr>
                <w:rFonts w:hint="eastAsia"/>
              </w:rPr>
              <w:t>M</w:t>
            </w:r>
            <w:r>
              <w:t>emCtrl—memct_init_cmplt</w:t>
            </w:r>
          </w:p>
        </w:tc>
        <w:tc>
          <w:tcPr>
            <w:tcW w:w="2937" w:type="dxa"/>
            <w:tcBorders>
              <w:top w:val="single" w:sz="8" w:space="0" w:color="000000"/>
              <w:left w:val="single" w:sz="8" w:space="0" w:color="000000"/>
              <w:bottom w:val="single" w:sz="8" w:space="0" w:color="000000"/>
              <w:right w:val="single" w:sz="8" w:space="0" w:color="auto"/>
            </w:tcBorders>
            <w:shd w:val="clear" w:color="auto" w:fill="auto"/>
          </w:tcPr>
          <w:p w14:paraId="3B21BA42" w14:textId="77777777" w:rsidR="00A42E0D" w:rsidRDefault="0032352A">
            <w:r>
              <w:t>M</w:t>
            </w:r>
            <w:r>
              <w:rPr>
                <w:rFonts w:hint="eastAsia"/>
              </w:rPr>
              <w:t>emctrl初始化完成标志</w:t>
            </w:r>
          </w:p>
        </w:tc>
      </w:tr>
      <w:tr w:rsidR="00A42E0D" w14:paraId="3E3A4A91" w14:textId="77777777">
        <w:tc>
          <w:tcPr>
            <w:tcW w:w="397" w:type="dxa"/>
            <w:tcBorders>
              <w:top w:val="single" w:sz="8" w:space="0" w:color="000000"/>
              <w:left w:val="single" w:sz="8" w:space="0" w:color="000000"/>
              <w:bottom w:val="single" w:sz="8" w:space="0" w:color="000000"/>
              <w:right w:val="single" w:sz="8" w:space="0" w:color="000000"/>
            </w:tcBorders>
            <w:shd w:val="clear" w:color="auto" w:fill="auto"/>
          </w:tcPr>
          <w:p w14:paraId="69477941" w14:textId="77777777" w:rsidR="00A42E0D" w:rsidRDefault="0032352A">
            <w:r>
              <w:rPr>
                <w:rFonts w:hint="eastAsia"/>
              </w:rPr>
              <w:t>8</w:t>
            </w:r>
          </w:p>
        </w:tc>
        <w:tc>
          <w:tcPr>
            <w:tcW w:w="2256" w:type="dxa"/>
            <w:tcBorders>
              <w:top w:val="single" w:sz="8" w:space="0" w:color="auto"/>
              <w:left w:val="single" w:sz="8" w:space="0" w:color="000000"/>
              <w:bottom w:val="single" w:sz="8" w:space="0" w:color="auto"/>
              <w:right w:val="single" w:sz="8" w:space="0" w:color="auto"/>
            </w:tcBorders>
            <w:shd w:val="clear" w:color="auto" w:fill="auto"/>
          </w:tcPr>
          <w:p w14:paraId="7603AA45" w14:textId="77777777" w:rsidR="00A42E0D" w:rsidRDefault="0032352A">
            <w:r>
              <w:t>lyr_cal_done</w:t>
            </w:r>
          </w:p>
        </w:tc>
        <w:tc>
          <w:tcPr>
            <w:tcW w:w="2626" w:type="dxa"/>
            <w:tcBorders>
              <w:top w:val="single" w:sz="8" w:space="0" w:color="000000"/>
              <w:left w:val="single" w:sz="8" w:space="0" w:color="auto"/>
              <w:bottom w:val="single" w:sz="8" w:space="0" w:color="000000"/>
              <w:right w:val="single" w:sz="8" w:space="0" w:color="000000"/>
            </w:tcBorders>
            <w:shd w:val="clear" w:color="auto" w:fill="auto"/>
          </w:tcPr>
          <w:p w14:paraId="05A81C58" w14:textId="77777777" w:rsidR="00A42E0D" w:rsidRDefault="0032352A">
            <w:r>
              <w:rPr>
                <w:rFonts w:hint="eastAsia"/>
              </w:rPr>
              <w:t>M</w:t>
            </w:r>
            <w:r>
              <w:t>emCtrl—</w:t>
            </w:r>
            <w:r>
              <w:lastRenderedPageBreak/>
              <w:t>lyr_cal_done</w:t>
            </w:r>
          </w:p>
        </w:tc>
        <w:tc>
          <w:tcPr>
            <w:tcW w:w="2937" w:type="dxa"/>
            <w:tcBorders>
              <w:top w:val="single" w:sz="8" w:space="0" w:color="000000"/>
              <w:left w:val="single" w:sz="8" w:space="0" w:color="000000"/>
              <w:bottom w:val="single" w:sz="8" w:space="0" w:color="000000"/>
              <w:right w:val="single" w:sz="8" w:space="0" w:color="auto"/>
            </w:tcBorders>
            <w:shd w:val="clear" w:color="auto" w:fill="auto"/>
          </w:tcPr>
          <w:p w14:paraId="1D541870" w14:textId="77777777" w:rsidR="00A42E0D" w:rsidRDefault="0032352A">
            <w:r>
              <w:rPr>
                <w:rFonts w:hint="eastAsia"/>
              </w:rPr>
              <w:lastRenderedPageBreak/>
              <w:t>当前层计算完毕标志</w:t>
            </w:r>
          </w:p>
        </w:tc>
      </w:tr>
    </w:tbl>
    <w:p w14:paraId="5D4B7A42" w14:textId="77777777" w:rsidR="00A42E0D" w:rsidRDefault="00A42E0D">
      <w:pPr>
        <w:pStyle w:val="ae"/>
        <w:spacing w:after="156"/>
      </w:pPr>
    </w:p>
    <w:p w14:paraId="339E3129" w14:textId="77777777" w:rsidR="00A42E0D" w:rsidRDefault="00A42E0D">
      <w:pPr>
        <w:pStyle w:val="ae"/>
        <w:spacing w:after="156"/>
      </w:pPr>
    </w:p>
    <w:p w14:paraId="56D0BD0C" w14:textId="77777777" w:rsidR="00A42E0D" w:rsidRDefault="0032352A">
      <w:pPr>
        <w:pStyle w:val="ae"/>
        <w:spacing w:after="156"/>
      </w:pPr>
      <w:r>
        <w:t>表</w:t>
      </w:r>
      <w:r>
        <w:rPr>
          <w:rFonts w:hint="eastAsia"/>
        </w:rPr>
        <w:t>4-3</w:t>
      </w:r>
      <w:r>
        <w:t xml:space="preserve"> SPU主要输</w:t>
      </w:r>
      <w:r>
        <w:rPr>
          <w:rFonts w:hint="eastAsia"/>
        </w:rPr>
        <w:t>出</w:t>
      </w:r>
      <w:r>
        <w:t>接口</w:t>
      </w:r>
    </w:p>
    <w:tbl>
      <w:tblPr>
        <w:tblStyle w:val="ab"/>
        <w:tblW w:w="0" w:type="auto"/>
        <w:tblLook w:val="04A0" w:firstRow="1" w:lastRow="0" w:firstColumn="1" w:lastColumn="0" w:noHBand="0" w:noVBand="1"/>
      </w:tblPr>
      <w:tblGrid>
        <w:gridCol w:w="456"/>
        <w:gridCol w:w="2376"/>
        <w:gridCol w:w="2376"/>
        <w:gridCol w:w="2981"/>
      </w:tblGrid>
      <w:tr w:rsidR="00A42E0D" w14:paraId="59C36863" w14:textId="77777777">
        <w:trPr>
          <w:trHeight w:val="48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14:paraId="20F15652" w14:textId="77777777" w:rsidR="00A42E0D" w:rsidRDefault="00A42E0D"/>
        </w:tc>
        <w:tc>
          <w:tcPr>
            <w:tcW w:w="2376" w:type="dxa"/>
            <w:tcBorders>
              <w:top w:val="single" w:sz="8" w:space="0" w:color="000000"/>
              <w:left w:val="single" w:sz="8" w:space="0" w:color="000000"/>
              <w:bottom w:val="single" w:sz="8" w:space="0" w:color="000000"/>
              <w:right w:val="single" w:sz="8" w:space="0" w:color="000000"/>
            </w:tcBorders>
            <w:shd w:val="clear" w:color="auto" w:fill="D9D9D9"/>
          </w:tcPr>
          <w:p w14:paraId="65893CE9" w14:textId="77777777" w:rsidR="00A42E0D" w:rsidRDefault="0032352A">
            <w:pPr>
              <w:rPr>
                <w:rFonts w:ascii="Times New Roman" w:eastAsia="Times New Roman" w:hAnsi="Times New Roman"/>
                <w:sz w:val="28"/>
                <w:szCs w:val="28"/>
              </w:rPr>
            </w:pPr>
            <w:r>
              <w:rPr>
                <w:rFonts w:cs="宋体" w:hint="eastAsia"/>
                <w:sz w:val="28"/>
                <w:szCs w:val="28"/>
              </w:rPr>
              <w:t>输出接口名称</w:t>
            </w:r>
          </w:p>
        </w:tc>
        <w:tc>
          <w:tcPr>
            <w:tcW w:w="2376" w:type="dxa"/>
            <w:tcBorders>
              <w:top w:val="single" w:sz="8" w:space="0" w:color="000000"/>
              <w:left w:val="single" w:sz="8" w:space="0" w:color="000000"/>
              <w:bottom w:val="single" w:sz="8" w:space="0" w:color="000000"/>
              <w:right w:val="single" w:sz="8" w:space="0" w:color="000000"/>
            </w:tcBorders>
            <w:shd w:val="clear" w:color="auto" w:fill="D9D9D9"/>
          </w:tcPr>
          <w:p w14:paraId="5CF2AE87" w14:textId="77777777" w:rsidR="00A42E0D" w:rsidRDefault="0032352A">
            <w:pPr>
              <w:rPr>
                <w:rFonts w:ascii="Times New Roman" w:eastAsia="Times New Roman" w:hAnsi="Times New Roman"/>
                <w:sz w:val="28"/>
                <w:szCs w:val="28"/>
              </w:rPr>
            </w:pPr>
            <w:r>
              <w:rPr>
                <w:rFonts w:cs="宋体" w:hint="eastAsia"/>
                <w:sz w:val="28"/>
                <w:szCs w:val="28"/>
              </w:rPr>
              <w:t>输出模块</w:t>
            </w:r>
            <w:r>
              <w:rPr>
                <w:rFonts w:ascii="Times New Roman" w:eastAsia="Times New Roman" w:hAnsi="Times New Roman" w:cs="Times New Roman"/>
                <w:sz w:val="28"/>
                <w:szCs w:val="28"/>
              </w:rPr>
              <w:t>—</w:t>
            </w:r>
            <w:r>
              <w:rPr>
                <w:rFonts w:cs="宋体" w:hint="eastAsia"/>
                <w:sz w:val="28"/>
                <w:szCs w:val="28"/>
              </w:rPr>
              <w:t>接口</w:t>
            </w:r>
          </w:p>
        </w:tc>
        <w:tc>
          <w:tcPr>
            <w:tcW w:w="2981" w:type="dxa"/>
            <w:tcBorders>
              <w:top w:val="single" w:sz="8" w:space="0" w:color="000000"/>
              <w:left w:val="single" w:sz="8" w:space="0" w:color="000000"/>
              <w:bottom w:val="single" w:sz="8" w:space="0" w:color="000000"/>
              <w:right w:val="single" w:sz="8" w:space="0" w:color="000000"/>
            </w:tcBorders>
            <w:shd w:val="clear" w:color="auto" w:fill="D9D9D9"/>
          </w:tcPr>
          <w:p w14:paraId="651E62DB" w14:textId="77777777" w:rsidR="00A42E0D" w:rsidRDefault="0032352A">
            <w:pPr>
              <w:rPr>
                <w:rFonts w:ascii="Times New Roman" w:eastAsia="Times New Roman" w:hAnsi="Times New Roman"/>
                <w:sz w:val="28"/>
                <w:szCs w:val="28"/>
              </w:rPr>
            </w:pPr>
            <w:r>
              <w:rPr>
                <w:rFonts w:cs="宋体" w:hint="eastAsia"/>
                <w:sz w:val="28"/>
                <w:szCs w:val="28"/>
              </w:rPr>
              <w:t>作用</w:t>
            </w:r>
          </w:p>
        </w:tc>
      </w:tr>
      <w:tr w:rsidR="00A42E0D" w14:paraId="01FA29BF"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38888F55" w14:textId="77777777" w:rsidR="00A42E0D" w:rsidRDefault="0032352A">
            <w:r>
              <w:rPr>
                <w:rFonts w:hint="eastAsia"/>
              </w:rPr>
              <w:t>1</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69EF82E6" w14:textId="77777777" w:rsidR="00A42E0D" w:rsidRDefault="0032352A">
            <w:r>
              <w:t>mc_cs</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247D9549" w14:textId="77777777" w:rsidR="00A42E0D" w:rsidRDefault="0032352A">
            <w:r>
              <w:rPr>
                <w:rFonts w:asciiTheme="minorEastAsia" w:eastAsiaTheme="minorEastAsia" w:hAnsiTheme="minorEastAsia" w:hint="eastAsia"/>
                <w:color w:val="000000"/>
              </w:rPr>
              <w:t>M</w:t>
            </w:r>
            <w:r>
              <w:rPr>
                <w:rFonts w:asciiTheme="minorEastAsia" w:eastAsiaTheme="minorEastAsia" w:hAnsiTheme="minorEastAsia"/>
                <w:color w:val="000000"/>
              </w:rPr>
              <w:t>emCtrl</w:t>
            </w:r>
            <w:r>
              <w:rPr>
                <w:rFonts w:ascii="Times New Roman" w:eastAsia="Times New Roman" w:hAnsi="Times New Roman"/>
                <w:color w:val="000000"/>
              </w:rPr>
              <w:t>—</w:t>
            </w:r>
            <w:r>
              <w:t>mc_cs</w:t>
            </w:r>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14:paraId="00D4E24C" w14:textId="77777777" w:rsidR="00A42E0D" w:rsidRDefault="0032352A">
            <w:r>
              <w:t>主状态机现在的状态</w:t>
            </w:r>
          </w:p>
        </w:tc>
      </w:tr>
      <w:tr w:rsidR="00A42E0D" w14:paraId="5CCD210C"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75203756" w14:textId="77777777" w:rsidR="00A42E0D" w:rsidRDefault="0032352A">
            <w:r>
              <w:rPr>
                <w:rFonts w:hint="eastAsia"/>
              </w:rPr>
              <w:t>2</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6FF7D75C" w14:textId="77777777" w:rsidR="00A42E0D" w:rsidRDefault="0032352A">
            <w:r>
              <w:t>mc_ns</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20DD258" w14:textId="77777777" w:rsidR="00A42E0D" w:rsidRDefault="0032352A">
            <w:pPr>
              <w:rPr>
                <w:rFonts w:asciiTheme="minorEastAsia" w:eastAsiaTheme="minorEastAsia" w:hAnsiTheme="minorEastAsia"/>
                <w:color w:val="000000"/>
              </w:rPr>
            </w:pPr>
            <w:r>
              <w:rPr>
                <w:rFonts w:asciiTheme="minorEastAsia" w:eastAsiaTheme="minorEastAsia" w:hAnsiTheme="minorEastAsia" w:hint="eastAsia"/>
                <w:color w:val="000000"/>
              </w:rPr>
              <w:t>M</w:t>
            </w:r>
            <w:r>
              <w:rPr>
                <w:rFonts w:asciiTheme="minorEastAsia" w:eastAsiaTheme="minorEastAsia" w:hAnsiTheme="minorEastAsia"/>
                <w:color w:val="000000"/>
              </w:rPr>
              <w:t>emCtrl</w:t>
            </w:r>
            <w:r>
              <w:rPr>
                <w:rFonts w:ascii="Times New Roman" w:eastAsia="Times New Roman" w:hAnsi="Times New Roman"/>
                <w:color w:val="000000"/>
              </w:rPr>
              <w:t>—</w:t>
            </w:r>
            <w:r>
              <w:t>mc_ns</w:t>
            </w:r>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14:paraId="374B3F6E" w14:textId="77777777" w:rsidR="00A42E0D" w:rsidRDefault="0032352A">
            <w:r>
              <w:rPr>
                <w:rFonts w:hint="eastAsia"/>
              </w:rPr>
              <w:t>主</w:t>
            </w:r>
            <w:r>
              <w:t>状态机</w:t>
            </w:r>
            <w:r>
              <w:rPr>
                <w:rFonts w:hint="eastAsia"/>
              </w:rPr>
              <w:t>下一个</w:t>
            </w:r>
            <w:r>
              <w:t>状态</w:t>
            </w:r>
          </w:p>
        </w:tc>
      </w:tr>
      <w:tr w:rsidR="00A42E0D" w14:paraId="7EC53D72"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4479AB24" w14:textId="77777777" w:rsidR="00A42E0D" w:rsidRDefault="0032352A">
            <w:r>
              <w:rPr>
                <w:rFonts w:hint="eastAsia"/>
              </w:rPr>
              <w:t>3</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0AA75F7F" w14:textId="77777777" w:rsidR="00A42E0D" w:rsidRDefault="0032352A">
            <w:r>
              <w:t>or_cs</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52072F54" w14:textId="77777777" w:rsidR="00A42E0D" w:rsidRDefault="0032352A">
            <w:pPr>
              <w:rPr>
                <w:rFonts w:asciiTheme="minorEastAsia" w:eastAsiaTheme="minorEastAsia" w:hAnsiTheme="minorEastAsia"/>
                <w:color w:val="000000"/>
              </w:rPr>
            </w:pPr>
            <w:r>
              <w:rPr>
                <w:rFonts w:asciiTheme="minorEastAsia" w:eastAsiaTheme="minorEastAsia" w:hAnsiTheme="minorEastAsia" w:hint="eastAsia"/>
                <w:color w:val="000000"/>
              </w:rPr>
              <w:t>M</w:t>
            </w:r>
            <w:r>
              <w:rPr>
                <w:rFonts w:asciiTheme="minorEastAsia" w:eastAsiaTheme="minorEastAsia" w:hAnsiTheme="minorEastAsia"/>
                <w:color w:val="000000"/>
              </w:rPr>
              <w:t>emCtrl</w:t>
            </w:r>
            <w:r>
              <w:rPr>
                <w:rFonts w:ascii="Times New Roman" w:eastAsia="Times New Roman" w:hAnsi="Times New Roman"/>
                <w:color w:val="000000"/>
              </w:rPr>
              <w:t>—</w:t>
            </w:r>
            <w:r>
              <w:t>or_cs</w:t>
            </w:r>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14:paraId="78AF7916" w14:textId="77777777" w:rsidR="00A42E0D" w:rsidRDefault="0032352A">
            <w:r>
              <w:rPr>
                <w:rFonts w:hint="eastAsia"/>
              </w:rPr>
              <w:t>计算</w:t>
            </w:r>
            <w:r>
              <w:t>状态机现在的状态</w:t>
            </w:r>
          </w:p>
        </w:tc>
      </w:tr>
      <w:tr w:rsidR="00A42E0D" w14:paraId="6C10886F"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FD33360" w14:textId="77777777" w:rsidR="00A42E0D" w:rsidRDefault="0032352A">
            <w:r>
              <w:rPr>
                <w:rFonts w:hint="eastAsia"/>
              </w:rPr>
              <w:t>4</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466D88C" w14:textId="77777777" w:rsidR="00A42E0D" w:rsidRDefault="0032352A">
            <w:r>
              <w:t>or_ns</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488E3146" w14:textId="77777777" w:rsidR="00A42E0D" w:rsidRDefault="0032352A">
            <w:pPr>
              <w:rPr>
                <w:rFonts w:asciiTheme="minorEastAsia" w:eastAsiaTheme="minorEastAsia" w:hAnsiTheme="minorEastAsia"/>
                <w:color w:val="000000"/>
              </w:rPr>
            </w:pPr>
            <w:r>
              <w:rPr>
                <w:rFonts w:asciiTheme="minorEastAsia" w:eastAsiaTheme="minorEastAsia" w:hAnsiTheme="minorEastAsia" w:hint="eastAsia"/>
                <w:color w:val="000000"/>
              </w:rPr>
              <w:t>M</w:t>
            </w:r>
            <w:r>
              <w:rPr>
                <w:rFonts w:asciiTheme="minorEastAsia" w:eastAsiaTheme="minorEastAsia" w:hAnsiTheme="minorEastAsia"/>
                <w:color w:val="000000"/>
              </w:rPr>
              <w:t>emCtrl</w:t>
            </w:r>
            <w:r>
              <w:rPr>
                <w:rFonts w:ascii="Times New Roman" w:eastAsia="Times New Roman" w:hAnsi="Times New Roman"/>
                <w:color w:val="000000"/>
              </w:rPr>
              <w:t>—</w:t>
            </w:r>
            <w:r>
              <w:t>or_ns</w:t>
            </w:r>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14:paraId="12053009" w14:textId="77777777" w:rsidR="00A42E0D" w:rsidRDefault="0032352A">
            <w:r>
              <w:rPr>
                <w:rFonts w:hint="eastAsia"/>
              </w:rPr>
              <w:t>计算</w:t>
            </w:r>
            <w:r>
              <w:t>状态机</w:t>
            </w:r>
            <w:r>
              <w:rPr>
                <w:rFonts w:hint="eastAsia"/>
              </w:rPr>
              <w:t>下一个</w:t>
            </w:r>
            <w:r>
              <w:t>状态</w:t>
            </w:r>
          </w:p>
        </w:tc>
      </w:tr>
      <w:tr w:rsidR="00A42E0D" w14:paraId="71F71BA3"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14EE8E2" w14:textId="77777777" w:rsidR="00A42E0D" w:rsidRDefault="0032352A">
            <w:r>
              <w:rPr>
                <w:rFonts w:hint="eastAsia"/>
              </w:rPr>
              <w:t>5</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5B4908EE" w14:textId="77777777" w:rsidR="00A42E0D" w:rsidRDefault="0032352A">
            <w:r>
              <w:t>nn_layer_cnt</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BE882B5" w14:textId="77777777" w:rsidR="00A42E0D" w:rsidRDefault="0032352A">
            <w:pPr>
              <w:rPr>
                <w:rFonts w:asciiTheme="minorEastAsia" w:eastAsiaTheme="minorEastAsia" w:hAnsiTheme="minorEastAsia"/>
                <w:color w:val="000000"/>
              </w:rPr>
            </w:pPr>
            <w:r>
              <w:rPr>
                <w:rFonts w:asciiTheme="minorEastAsia" w:eastAsiaTheme="minorEastAsia" w:hAnsiTheme="minorEastAsia" w:hint="eastAsia"/>
                <w:color w:val="000000"/>
              </w:rPr>
              <w:t>M</w:t>
            </w:r>
            <w:r>
              <w:rPr>
                <w:rFonts w:asciiTheme="minorEastAsia" w:eastAsiaTheme="minorEastAsia" w:hAnsiTheme="minorEastAsia"/>
                <w:color w:val="000000"/>
              </w:rPr>
              <w:t>emCtrl</w:t>
            </w:r>
            <w:r>
              <w:rPr>
                <w:rFonts w:ascii="Times New Roman" w:eastAsia="Times New Roman" w:hAnsi="Times New Roman"/>
                <w:color w:val="000000"/>
              </w:rPr>
              <w:t>—</w:t>
            </w:r>
            <w:r>
              <w:t>nn_layer_cnt</w:t>
            </w:r>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14:paraId="41EB10FA" w14:textId="77777777" w:rsidR="00A42E0D" w:rsidRDefault="0032352A">
            <w:r>
              <w:t>当前层数</w:t>
            </w:r>
          </w:p>
        </w:tc>
      </w:tr>
      <w:tr w:rsidR="00A42E0D" w14:paraId="07881AF0"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2FEC2DBC" w14:textId="77777777" w:rsidR="00A42E0D" w:rsidRDefault="0032352A">
            <w:r>
              <w:rPr>
                <w:rFonts w:hint="eastAsia"/>
              </w:rPr>
              <w:t>6</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2A33FF8" w14:textId="77777777" w:rsidR="00A42E0D" w:rsidRDefault="0032352A">
            <w:r>
              <w:t>ecg_len</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BD9C930" w14:textId="77777777" w:rsidR="00A42E0D" w:rsidRDefault="0032352A">
            <w:pPr>
              <w:rPr>
                <w:rFonts w:asciiTheme="minorEastAsia" w:eastAsiaTheme="minorEastAsia" w:hAnsiTheme="minorEastAsia"/>
                <w:color w:val="000000"/>
              </w:rPr>
            </w:pPr>
            <w:r>
              <w:rPr>
                <w:rFonts w:asciiTheme="minorEastAsia" w:eastAsiaTheme="minorEastAsia" w:hAnsiTheme="minorEastAsia" w:hint="eastAsia"/>
                <w:color w:val="000000"/>
              </w:rPr>
              <w:t>M</w:t>
            </w:r>
            <w:r>
              <w:rPr>
                <w:rFonts w:asciiTheme="minorEastAsia" w:eastAsiaTheme="minorEastAsia" w:hAnsiTheme="minorEastAsia"/>
                <w:color w:val="000000"/>
              </w:rPr>
              <w:t>emCtrl</w:t>
            </w:r>
            <w:r>
              <w:rPr>
                <w:rFonts w:ascii="Times New Roman" w:eastAsia="Times New Roman" w:hAnsi="Times New Roman"/>
                <w:color w:val="000000"/>
              </w:rPr>
              <w:t>—</w:t>
            </w:r>
            <w:r>
              <w:t>ecg_len</w:t>
            </w:r>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14:paraId="0D0803D8" w14:textId="77777777" w:rsidR="00A42E0D" w:rsidRDefault="0032352A">
            <w:r>
              <w:t>写入ECG信号的长度</w:t>
            </w:r>
          </w:p>
        </w:tc>
      </w:tr>
      <w:tr w:rsidR="00A42E0D" w14:paraId="38479569"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0B7E15C6" w14:textId="77777777" w:rsidR="00A42E0D" w:rsidRDefault="0032352A">
            <w:r>
              <w:t>7</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7F160353" w14:textId="77777777" w:rsidR="00A42E0D" w:rsidRDefault="0032352A">
            <w:r>
              <w:t>nn_ecg_saddr</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0A8A826A" w14:textId="77777777" w:rsidR="00A42E0D" w:rsidRDefault="0032352A">
            <w:pPr>
              <w:rPr>
                <w:rFonts w:asciiTheme="minorEastAsia" w:eastAsiaTheme="minorEastAsia" w:hAnsiTheme="minorEastAsia"/>
                <w:color w:val="000000"/>
              </w:rPr>
            </w:pPr>
            <w:r>
              <w:rPr>
                <w:rFonts w:asciiTheme="minorEastAsia" w:eastAsiaTheme="minorEastAsia" w:hAnsiTheme="minorEastAsia" w:hint="eastAsia"/>
                <w:color w:val="000000"/>
              </w:rPr>
              <w:t>M</w:t>
            </w:r>
            <w:r>
              <w:rPr>
                <w:rFonts w:asciiTheme="minorEastAsia" w:eastAsiaTheme="minorEastAsia" w:hAnsiTheme="minorEastAsia"/>
                <w:color w:val="000000"/>
              </w:rPr>
              <w:t>emCtrl</w:t>
            </w:r>
            <w:r>
              <w:rPr>
                <w:rFonts w:ascii="Times New Roman" w:eastAsia="Times New Roman" w:hAnsi="Times New Roman"/>
                <w:color w:val="000000"/>
              </w:rPr>
              <w:t>—</w:t>
            </w:r>
            <w:r>
              <w:t>nn_ecg_saddr</w:t>
            </w:r>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14:paraId="7EB9C856" w14:textId="77777777" w:rsidR="00A42E0D" w:rsidRDefault="0032352A">
            <w:r>
              <w:t>ECG信号在</w:t>
            </w:r>
            <w:r>
              <w:rPr>
                <w:rFonts w:hint="eastAsia"/>
              </w:rPr>
              <w:t>r</w:t>
            </w:r>
            <w:r>
              <w:t>am里的起始地址</w:t>
            </w:r>
          </w:p>
        </w:tc>
      </w:tr>
      <w:tr w:rsidR="00A42E0D" w14:paraId="589C8819"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2D3BB4E3" w14:textId="77777777" w:rsidR="00A42E0D" w:rsidRDefault="0032352A">
            <w:r>
              <w:t>8</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669736D6" w14:textId="77777777" w:rsidR="00A42E0D" w:rsidRDefault="0032352A">
            <w:r>
              <w:t>nn_wt_saddr</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521FAFCB" w14:textId="77777777" w:rsidR="00A42E0D" w:rsidRDefault="0032352A">
            <w:pPr>
              <w:rPr>
                <w:rFonts w:asciiTheme="minorEastAsia" w:eastAsiaTheme="minorEastAsia" w:hAnsiTheme="minorEastAsia"/>
                <w:color w:val="000000"/>
              </w:rPr>
            </w:pPr>
            <w:r>
              <w:rPr>
                <w:rFonts w:asciiTheme="minorEastAsia" w:eastAsiaTheme="minorEastAsia" w:hAnsiTheme="minorEastAsia" w:hint="eastAsia"/>
                <w:color w:val="000000"/>
              </w:rPr>
              <w:t>M</w:t>
            </w:r>
            <w:r>
              <w:rPr>
                <w:rFonts w:asciiTheme="minorEastAsia" w:eastAsiaTheme="minorEastAsia" w:hAnsiTheme="minorEastAsia"/>
                <w:color w:val="000000"/>
              </w:rPr>
              <w:t>emCtrl</w:t>
            </w:r>
            <w:r>
              <w:rPr>
                <w:rFonts w:ascii="Times New Roman" w:eastAsia="Times New Roman" w:hAnsi="Times New Roman"/>
                <w:color w:val="000000"/>
              </w:rPr>
              <w:t>—</w:t>
            </w:r>
            <w:r>
              <w:t>nn_wt_saddr</w:t>
            </w:r>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14:paraId="24A7E8D9" w14:textId="77777777" w:rsidR="00A42E0D" w:rsidRDefault="0032352A">
            <w:r>
              <w:t>Weight权重在</w:t>
            </w:r>
            <w:r>
              <w:rPr>
                <w:rFonts w:hint="eastAsia"/>
              </w:rPr>
              <w:t>r</w:t>
            </w:r>
            <w:r>
              <w:t>am里的起始地址</w:t>
            </w:r>
          </w:p>
        </w:tc>
      </w:tr>
      <w:tr w:rsidR="00A42E0D" w14:paraId="02B5F06A"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081E1AED" w14:textId="77777777" w:rsidR="00A42E0D" w:rsidRDefault="0032352A">
            <w:r>
              <w:t>9</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05FBA289" w14:textId="77777777" w:rsidR="00A42E0D" w:rsidRDefault="0032352A">
            <w:r>
              <w:t>nn_lyr_param_saddr</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21970A3C" w14:textId="77777777" w:rsidR="00A42E0D" w:rsidRDefault="0032352A">
            <w:pPr>
              <w:rPr>
                <w:rFonts w:asciiTheme="minorEastAsia" w:eastAsiaTheme="minorEastAsia" w:hAnsiTheme="minorEastAsia"/>
                <w:color w:val="000000"/>
              </w:rPr>
            </w:pPr>
            <w:r>
              <w:rPr>
                <w:rFonts w:asciiTheme="minorEastAsia" w:eastAsiaTheme="minorEastAsia" w:hAnsiTheme="minorEastAsia" w:hint="eastAsia"/>
                <w:color w:val="000000"/>
              </w:rPr>
              <w:t>M</w:t>
            </w:r>
            <w:r>
              <w:rPr>
                <w:rFonts w:asciiTheme="minorEastAsia" w:eastAsiaTheme="minorEastAsia" w:hAnsiTheme="minorEastAsia"/>
                <w:color w:val="000000"/>
              </w:rPr>
              <w:t>emCtrl</w:t>
            </w:r>
            <w:r>
              <w:rPr>
                <w:rFonts w:ascii="Times New Roman" w:eastAsia="Times New Roman" w:hAnsi="Times New Roman"/>
                <w:color w:val="000000"/>
              </w:rPr>
              <w:t>—</w:t>
            </w:r>
            <w:r>
              <w:t>nn_lyr_param_saddr</w:t>
            </w:r>
          </w:p>
        </w:tc>
        <w:tc>
          <w:tcPr>
            <w:tcW w:w="2981" w:type="dxa"/>
            <w:tcBorders>
              <w:top w:val="single" w:sz="8" w:space="0" w:color="000000"/>
              <w:left w:val="single" w:sz="8" w:space="0" w:color="000000"/>
              <w:bottom w:val="single" w:sz="8" w:space="0" w:color="000000"/>
              <w:right w:val="single" w:sz="8" w:space="0" w:color="000000"/>
            </w:tcBorders>
            <w:shd w:val="clear" w:color="auto" w:fill="auto"/>
          </w:tcPr>
          <w:p w14:paraId="3A705692" w14:textId="77777777" w:rsidR="00A42E0D" w:rsidRDefault="0032352A">
            <w:r>
              <w:t>网络参数在</w:t>
            </w:r>
            <w:r>
              <w:rPr>
                <w:rFonts w:hint="eastAsia"/>
              </w:rPr>
              <w:t>r</w:t>
            </w:r>
            <w:r>
              <w:t>am里的起始地址</w:t>
            </w:r>
          </w:p>
        </w:tc>
      </w:tr>
    </w:tbl>
    <w:p w14:paraId="18D4D007" w14:textId="77777777" w:rsidR="00A42E0D" w:rsidRDefault="0032352A">
      <w:pPr>
        <w:pStyle w:val="2"/>
        <w:spacing w:before="156" w:after="156"/>
      </w:pPr>
      <w:bookmarkStart w:id="160" w:name="_Toc62134246"/>
      <w:r>
        <w:t>4.3 MemoryController子模块</w:t>
      </w:r>
      <w:bookmarkEnd w:id="160"/>
    </w:p>
    <w:p w14:paraId="373D54E4" w14:textId="77777777" w:rsidR="00A42E0D" w:rsidRDefault="0032352A">
      <w:pPr>
        <w:pStyle w:val="3"/>
        <w:spacing w:before="156" w:after="156"/>
      </w:pPr>
      <w:bookmarkStart w:id="161" w:name="_Toc62134247"/>
      <w:r>
        <w:t>4.3.1 MemoryController功能介绍</w:t>
      </w:r>
      <w:bookmarkEnd w:id="161"/>
    </w:p>
    <w:p w14:paraId="46EE9016" w14:textId="77777777" w:rsidR="00A42E0D" w:rsidRDefault="0032352A">
      <w:r>
        <w:rPr>
          <w:b/>
          <w:bCs/>
        </w:rPr>
        <w:t>功能</w:t>
      </w:r>
      <w:r>
        <w:t>：</w:t>
      </w:r>
    </w:p>
    <w:p w14:paraId="491A6CFD" w14:textId="77777777" w:rsidR="00A42E0D" w:rsidRDefault="0032352A">
      <w:r>
        <w:tab/>
        <w:t>控制并实现加速器与外部信号的数据交换，数据包括网络层配置参数，网络层权重，第一层网络的Input Map。交换的数据类型由mcu的状态机决定。具体功能如下：</w:t>
      </w:r>
    </w:p>
    <w:p w14:paraId="15D40D50" w14:textId="77777777" w:rsidR="00A42E0D" w:rsidRDefault="0032352A">
      <w:r>
        <w:rPr>
          <w:b/>
          <w:bCs/>
        </w:rPr>
        <w:t>1、读取SPI输入ECG数据</w:t>
      </w:r>
      <w:r>
        <w:t>：</w:t>
      </w:r>
    </w:p>
    <w:p w14:paraId="030F8305" w14:textId="77777777" w:rsidR="00A42E0D" w:rsidRDefault="0032352A">
      <w:pPr>
        <w:ind w:firstLine="420"/>
      </w:pPr>
      <w:r>
        <w:lastRenderedPageBreak/>
        <w:t>从外部读取ECG信号，计算写入地址，并将地址传递给In_Out_Buffer，进行数据写入。对应主状态机FT_ECG状态。</w:t>
      </w:r>
    </w:p>
    <w:p w14:paraId="0521F8D6" w14:textId="77777777" w:rsidR="00A42E0D" w:rsidRDefault="0032352A">
      <w:pPr>
        <w:rPr>
          <w:b/>
          <w:bCs/>
        </w:rPr>
      </w:pPr>
      <w:r>
        <w:rPr>
          <w:b/>
          <w:bCs/>
        </w:rPr>
        <w:t>2、读取网络层配置参数</w:t>
      </w:r>
    </w:p>
    <w:p w14:paraId="0353EF0F" w14:textId="77777777" w:rsidR="00A42E0D" w:rsidRDefault="0032352A">
      <w:r>
        <w:tab/>
        <w:t>由主装填机控制，读取当前网络层配置参数。对应主状态机FT_PARAM状态。</w:t>
      </w:r>
    </w:p>
    <w:p w14:paraId="4606B73B" w14:textId="77777777" w:rsidR="00A42E0D" w:rsidRDefault="0032352A">
      <w:r>
        <w:rPr>
          <w:b/>
          <w:bCs/>
        </w:rPr>
        <w:t>3、读取网络层权重</w:t>
      </w:r>
      <w:r>
        <w:t>：</w:t>
      </w:r>
    </w:p>
    <w:p w14:paraId="0AB02424" w14:textId="77777777" w:rsidR="00A42E0D" w:rsidRDefault="0032352A">
      <w:pPr>
        <w:ind w:firstLine="420"/>
      </w:pPr>
      <w:r>
        <w:t>由计算状态机控制，通过总线从外部读取当前网络层权重并写入WeightBuffer。对应计算状态机OR_FT_WT状态。</w:t>
      </w:r>
    </w:p>
    <w:p w14:paraId="2267242A" w14:textId="77777777" w:rsidR="00A42E0D" w:rsidRDefault="0032352A">
      <w:pPr>
        <w:rPr>
          <w:b/>
          <w:bCs/>
        </w:rPr>
      </w:pPr>
      <w:r>
        <w:rPr>
          <w:b/>
          <w:bCs/>
        </w:rPr>
        <w:t>4、计算Output_Regfile输出特征图写入In_Out_Buffer地址：</w:t>
      </w:r>
    </w:p>
    <w:p w14:paraId="69E323BD" w14:textId="77777777" w:rsidR="00A42E0D" w:rsidRDefault="0032352A">
      <w:pPr>
        <w:ind w:firstLine="420"/>
      </w:pPr>
      <w:r>
        <w:t>接收Output_Regfile数据输出使能信号，计算写入地址，并将地址传递给In_Out_Buffer进行数据写入。对应计算状态机OR_CAL状态。</w:t>
      </w:r>
    </w:p>
    <w:p w14:paraId="49DF0A9D" w14:textId="77777777" w:rsidR="00A42E0D" w:rsidRDefault="0032352A">
      <w:r>
        <w:rPr>
          <w:b/>
          <w:bCs/>
        </w:rPr>
        <w:t>5、计算In_Out_Buffer写入Input_Regfile地址</w:t>
      </w:r>
      <w:r>
        <w:t>：</w:t>
      </w:r>
    </w:p>
    <w:p w14:paraId="0CA6F3AB" w14:textId="77777777" w:rsidR="00A42E0D" w:rsidRDefault="0032352A">
      <w:pPr>
        <w:ind w:firstLine="420"/>
      </w:pPr>
      <w:r>
        <w:t>接收PE_Array计算结束信号pe_end，计算输出地址，并将地址传递给In_Out_Buffer进行数据读出。对应计算状态机OR_CAL状态。</w:t>
      </w:r>
    </w:p>
    <w:p w14:paraId="7BDE974C" w14:textId="77777777" w:rsidR="00A42E0D" w:rsidRDefault="0032352A">
      <w:pPr>
        <w:pStyle w:val="3"/>
        <w:spacing w:before="156" w:after="156"/>
      </w:pPr>
      <w:bookmarkStart w:id="162" w:name="_Toc62134248"/>
      <w:r>
        <w:rPr>
          <w:rFonts w:hint="eastAsia"/>
        </w:rPr>
        <w:t>4</w:t>
      </w:r>
      <w:r>
        <w:t>.3.2 MemoryController主要输入输出接口</w:t>
      </w:r>
      <w:bookmarkEnd w:id="162"/>
    </w:p>
    <w:p w14:paraId="255F36F2" w14:textId="77777777" w:rsidR="00A42E0D" w:rsidRDefault="0032352A">
      <w:pPr>
        <w:pStyle w:val="ae"/>
        <w:spacing w:after="156"/>
      </w:pPr>
      <w:r>
        <w:t>表</w:t>
      </w:r>
      <w:r>
        <w:rPr>
          <w:rFonts w:hint="eastAsia"/>
        </w:rPr>
        <w:t>4-4</w:t>
      </w:r>
      <w:r>
        <w:t xml:space="preserve"> MemoryController主要输入接口</w:t>
      </w:r>
    </w:p>
    <w:tbl>
      <w:tblPr>
        <w:tblStyle w:val="ab"/>
        <w:tblW w:w="0" w:type="auto"/>
        <w:tblLook w:val="04A0" w:firstRow="1" w:lastRow="0" w:firstColumn="1" w:lastColumn="0" w:noHBand="0" w:noVBand="1"/>
      </w:tblPr>
      <w:tblGrid>
        <w:gridCol w:w="456"/>
        <w:gridCol w:w="2376"/>
        <w:gridCol w:w="3094"/>
        <w:gridCol w:w="2360"/>
      </w:tblGrid>
      <w:tr w:rsidR="00A42E0D" w14:paraId="455A1922" w14:textId="77777777">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14:paraId="50CBB0F6" w14:textId="77777777" w:rsidR="00A42E0D" w:rsidRDefault="00A42E0D"/>
        </w:tc>
        <w:tc>
          <w:tcPr>
            <w:tcW w:w="2376" w:type="dxa"/>
            <w:tcBorders>
              <w:top w:val="single" w:sz="8" w:space="0" w:color="000000"/>
              <w:left w:val="single" w:sz="8" w:space="0" w:color="000000"/>
              <w:bottom w:val="single" w:sz="8" w:space="0" w:color="000000"/>
              <w:right w:val="single" w:sz="8" w:space="0" w:color="000000"/>
            </w:tcBorders>
            <w:shd w:val="clear" w:color="auto" w:fill="D9D9D9"/>
          </w:tcPr>
          <w:p w14:paraId="3150BF69" w14:textId="77777777" w:rsidR="00A42E0D" w:rsidRDefault="0032352A">
            <w:pPr>
              <w:rPr>
                <w:rFonts w:ascii="Times New Roman" w:eastAsia="Times New Roman" w:hAnsi="Times New Roman"/>
              </w:rPr>
            </w:pPr>
            <w:r>
              <w:rPr>
                <w:rFonts w:cs="宋体" w:hint="eastAsia"/>
                <w:sz w:val="28"/>
                <w:szCs w:val="28"/>
              </w:rPr>
              <w:t>输入接口名称</w:t>
            </w:r>
          </w:p>
        </w:tc>
        <w:tc>
          <w:tcPr>
            <w:tcW w:w="3094" w:type="dxa"/>
            <w:tcBorders>
              <w:top w:val="single" w:sz="8" w:space="0" w:color="000000"/>
              <w:left w:val="single" w:sz="8" w:space="0" w:color="000000"/>
              <w:bottom w:val="single" w:sz="8" w:space="0" w:color="000000"/>
              <w:right w:val="single" w:sz="8" w:space="0" w:color="000000"/>
            </w:tcBorders>
            <w:shd w:val="clear" w:color="auto" w:fill="D9D9D9"/>
          </w:tcPr>
          <w:p w14:paraId="01CBE428" w14:textId="77777777" w:rsidR="00A42E0D" w:rsidRDefault="0032352A">
            <w:pPr>
              <w:rPr>
                <w:rFonts w:ascii="Times New Roman" w:eastAsia="Times New Roman" w:hAnsi="Times New Roman"/>
              </w:rPr>
            </w:pPr>
            <w:r>
              <w:rPr>
                <w:rFonts w:cs="宋体" w:hint="eastAsia"/>
                <w:sz w:val="28"/>
                <w:szCs w:val="28"/>
              </w:rPr>
              <w:t>来源</w:t>
            </w:r>
            <w:r>
              <w:rPr>
                <w:rFonts w:ascii="Times New Roman" w:eastAsia="Times New Roman" w:hAnsi="Times New Roman"/>
                <w:sz w:val="28"/>
                <w:szCs w:val="28"/>
              </w:rPr>
              <w:t>(</w:t>
            </w:r>
            <w:r>
              <w:rPr>
                <w:rFonts w:cs="宋体" w:hint="eastAsia"/>
                <w:sz w:val="28"/>
                <w:szCs w:val="28"/>
              </w:rPr>
              <w:t>模块</w:t>
            </w:r>
            <w:r>
              <w:rPr>
                <w:rFonts w:ascii="Times New Roman" w:eastAsia="Times New Roman" w:hAnsi="Times New Roman" w:cs="Times New Roman"/>
                <w:sz w:val="28"/>
                <w:szCs w:val="28"/>
              </w:rPr>
              <w:t>—</w:t>
            </w:r>
            <w:r>
              <w:rPr>
                <w:rFonts w:cs="宋体" w:hint="eastAsia"/>
                <w:sz w:val="28"/>
                <w:szCs w:val="28"/>
              </w:rPr>
              <w:t>接口</w:t>
            </w:r>
            <w:r>
              <w:rPr>
                <w:rFonts w:ascii="Times New Roman" w:eastAsia="Times New Roman" w:hAnsi="Times New Roman"/>
                <w:sz w:val="28"/>
                <w:szCs w:val="28"/>
              </w:rPr>
              <w:t>)</w:t>
            </w:r>
          </w:p>
        </w:tc>
        <w:tc>
          <w:tcPr>
            <w:tcW w:w="2360" w:type="dxa"/>
            <w:tcBorders>
              <w:top w:val="single" w:sz="8" w:space="0" w:color="000000"/>
              <w:left w:val="single" w:sz="8" w:space="0" w:color="000000"/>
              <w:bottom w:val="single" w:sz="8" w:space="0" w:color="000000"/>
              <w:right w:val="single" w:sz="8" w:space="0" w:color="000000"/>
            </w:tcBorders>
            <w:shd w:val="clear" w:color="auto" w:fill="D9D9D9"/>
          </w:tcPr>
          <w:p w14:paraId="05FC912D" w14:textId="77777777" w:rsidR="00A42E0D" w:rsidRDefault="0032352A">
            <w:pPr>
              <w:rPr>
                <w:rFonts w:ascii="Times New Roman" w:eastAsia="Times New Roman" w:hAnsi="Times New Roman"/>
              </w:rPr>
            </w:pPr>
            <w:r>
              <w:rPr>
                <w:rFonts w:cs="宋体" w:hint="eastAsia"/>
                <w:sz w:val="28"/>
                <w:szCs w:val="28"/>
              </w:rPr>
              <w:t>作用</w:t>
            </w:r>
          </w:p>
        </w:tc>
      </w:tr>
      <w:tr w:rsidR="00A42E0D" w14:paraId="694D22BD" w14:textId="77777777">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2C82F726" w14:textId="77777777" w:rsidR="00A42E0D" w:rsidRDefault="0032352A">
            <w:r>
              <w:t>1</w:t>
            </w:r>
          </w:p>
        </w:tc>
        <w:tc>
          <w:tcPr>
            <w:tcW w:w="2376" w:type="dxa"/>
            <w:tcBorders>
              <w:top w:val="single" w:sz="8" w:space="0" w:color="000000"/>
              <w:left w:val="single" w:sz="8" w:space="0" w:color="000000"/>
              <w:bottom w:val="single" w:sz="8" w:space="0" w:color="auto"/>
              <w:right w:val="single" w:sz="8" w:space="0" w:color="auto"/>
            </w:tcBorders>
            <w:shd w:val="clear" w:color="auto" w:fill="FFFFFF"/>
          </w:tcPr>
          <w:p w14:paraId="37503423" w14:textId="77777777" w:rsidR="00A42E0D" w:rsidRDefault="0032352A">
            <w:r>
              <w:t>clk_cal</w:t>
            </w:r>
          </w:p>
        </w:tc>
        <w:tc>
          <w:tcPr>
            <w:tcW w:w="3094" w:type="dxa"/>
            <w:tcBorders>
              <w:top w:val="single" w:sz="8" w:space="0" w:color="000000"/>
              <w:left w:val="single" w:sz="8" w:space="0" w:color="auto"/>
              <w:bottom w:val="single" w:sz="8" w:space="0" w:color="000000"/>
              <w:right w:val="single" w:sz="8" w:space="0" w:color="000000"/>
            </w:tcBorders>
            <w:shd w:val="clear" w:color="auto" w:fill="FFFFFF"/>
          </w:tcPr>
          <w:p w14:paraId="1AECF98F" w14:textId="77777777" w:rsidR="00A42E0D" w:rsidRDefault="0032352A">
            <w:r>
              <w:rPr>
                <w:rFonts w:cs="宋体" w:hint="eastAsia"/>
              </w:rPr>
              <w:t>外部</w:t>
            </w:r>
            <w:r>
              <w:rPr>
                <w:rFonts w:cs="Times New Roman"/>
              </w:rPr>
              <w:t>—</w:t>
            </w:r>
            <w:r>
              <w:t>clk_cal</w:t>
            </w:r>
          </w:p>
        </w:tc>
        <w:tc>
          <w:tcPr>
            <w:tcW w:w="2360" w:type="dxa"/>
            <w:tcBorders>
              <w:top w:val="single" w:sz="8" w:space="0" w:color="000000"/>
              <w:left w:val="single" w:sz="8" w:space="0" w:color="000000"/>
              <w:bottom w:val="single" w:sz="8" w:space="0" w:color="000000"/>
              <w:right w:val="single" w:sz="8" w:space="0" w:color="auto"/>
            </w:tcBorders>
            <w:shd w:val="clear" w:color="auto" w:fill="auto"/>
          </w:tcPr>
          <w:p w14:paraId="102EAA6F" w14:textId="77777777" w:rsidR="00A42E0D" w:rsidRDefault="0032352A">
            <w:r>
              <w:rPr>
                <w:rFonts w:cs="宋体" w:hint="eastAsia"/>
              </w:rPr>
              <w:t>系统时钟信号</w:t>
            </w:r>
          </w:p>
        </w:tc>
      </w:tr>
      <w:tr w:rsidR="00A42E0D" w14:paraId="7BDDB220"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4F3A9243" w14:textId="77777777" w:rsidR="00A42E0D" w:rsidRDefault="0032352A">
            <w:r>
              <w:t>2</w:t>
            </w:r>
          </w:p>
        </w:tc>
        <w:tc>
          <w:tcPr>
            <w:tcW w:w="2376" w:type="dxa"/>
            <w:tcBorders>
              <w:top w:val="single" w:sz="8" w:space="0" w:color="auto"/>
              <w:left w:val="single" w:sz="8" w:space="0" w:color="000000"/>
              <w:bottom w:val="single" w:sz="8" w:space="0" w:color="auto"/>
              <w:right w:val="single" w:sz="8" w:space="0" w:color="auto"/>
            </w:tcBorders>
            <w:shd w:val="clear" w:color="auto" w:fill="FFFFFF"/>
          </w:tcPr>
          <w:p w14:paraId="1509F9DF" w14:textId="77777777" w:rsidR="00A42E0D" w:rsidRDefault="0032352A">
            <w:r>
              <w:t>rst_cal_n</w:t>
            </w:r>
          </w:p>
        </w:tc>
        <w:tc>
          <w:tcPr>
            <w:tcW w:w="3094" w:type="dxa"/>
            <w:tcBorders>
              <w:top w:val="single" w:sz="8" w:space="0" w:color="000000"/>
              <w:left w:val="single" w:sz="8" w:space="0" w:color="auto"/>
              <w:bottom w:val="single" w:sz="8" w:space="0" w:color="000000"/>
              <w:right w:val="single" w:sz="8" w:space="0" w:color="000000"/>
            </w:tcBorders>
            <w:shd w:val="clear" w:color="auto" w:fill="FFFFFF"/>
          </w:tcPr>
          <w:p w14:paraId="3AC39835" w14:textId="77777777" w:rsidR="00A42E0D" w:rsidRDefault="0032352A">
            <w:r>
              <w:rPr>
                <w:rFonts w:cs="宋体" w:hint="eastAsia"/>
              </w:rPr>
              <w:t>外部</w:t>
            </w:r>
            <w:r>
              <w:rPr>
                <w:rFonts w:cs="Times New Roman"/>
              </w:rPr>
              <w:t>—</w:t>
            </w:r>
            <w:r>
              <w:t>rst_cal_n</w:t>
            </w:r>
          </w:p>
        </w:tc>
        <w:tc>
          <w:tcPr>
            <w:tcW w:w="2360" w:type="dxa"/>
            <w:tcBorders>
              <w:top w:val="single" w:sz="8" w:space="0" w:color="000000"/>
              <w:left w:val="single" w:sz="8" w:space="0" w:color="000000"/>
              <w:bottom w:val="single" w:sz="8" w:space="0" w:color="000000"/>
              <w:right w:val="single" w:sz="8" w:space="0" w:color="auto"/>
            </w:tcBorders>
            <w:shd w:val="clear" w:color="auto" w:fill="auto"/>
          </w:tcPr>
          <w:p w14:paraId="7CB30BEE" w14:textId="77777777" w:rsidR="00A42E0D" w:rsidRDefault="0032352A">
            <w:r>
              <w:rPr>
                <w:rFonts w:cs="宋体" w:hint="eastAsia"/>
              </w:rPr>
              <w:t>复位信号</w:t>
            </w:r>
          </w:p>
        </w:tc>
      </w:tr>
      <w:tr w:rsidR="00A42E0D" w14:paraId="520C0312" w14:textId="77777777">
        <w:tc>
          <w:tcPr>
            <w:tcW w:w="8286" w:type="dxa"/>
            <w:gridSpan w:val="4"/>
            <w:tcBorders>
              <w:top w:val="single" w:sz="8" w:space="0" w:color="000000"/>
              <w:left w:val="single" w:sz="8" w:space="0" w:color="000000"/>
              <w:bottom w:val="single" w:sz="8" w:space="0" w:color="000000"/>
              <w:right w:val="single" w:sz="8" w:space="0" w:color="000000"/>
            </w:tcBorders>
            <w:shd w:val="clear" w:color="auto" w:fill="auto"/>
          </w:tcPr>
          <w:p w14:paraId="030781D2" w14:textId="77777777" w:rsidR="00A42E0D" w:rsidRDefault="0032352A">
            <w:r>
              <w:rPr>
                <w:rFonts w:cs="宋体" w:hint="eastAsia"/>
              </w:rPr>
              <w:t>加速器状态机信号</w:t>
            </w:r>
          </w:p>
        </w:tc>
      </w:tr>
      <w:tr w:rsidR="00A42E0D" w14:paraId="585053D1" w14:textId="77777777">
        <w:trPr>
          <w:trHeight w:val="46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31DEA2B5" w14:textId="77777777" w:rsidR="00A42E0D" w:rsidRDefault="0032352A">
            <w:r>
              <w:t>3</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4514CA14" w14:textId="77777777" w:rsidR="00A42E0D" w:rsidRDefault="0032352A">
            <w:r>
              <w:t>mc_cs</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49993051" w14:textId="77777777" w:rsidR="00A42E0D" w:rsidRDefault="0032352A">
            <w:r>
              <w:t>SPU—mc_cs</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14DF5F1B" w14:textId="77777777" w:rsidR="00A42E0D" w:rsidRDefault="0032352A">
            <w:r>
              <w:rPr>
                <w:rFonts w:cs="宋体" w:hint="eastAsia"/>
              </w:rPr>
              <w:t>加速器主状态机当前状态</w:t>
            </w:r>
          </w:p>
        </w:tc>
      </w:tr>
      <w:tr w:rsidR="00A42E0D" w14:paraId="546E16B1"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1CAC5DEE" w14:textId="77777777" w:rsidR="00A42E0D" w:rsidRDefault="0032352A">
            <w:r>
              <w:t>4</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1B9C479C" w14:textId="77777777" w:rsidR="00A42E0D" w:rsidRDefault="0032352A">
            <w:r>
              <w:t>mc_ns</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5573DE79" w14:textId="77777777" w:rsidR="00A42E0D" w:rsidRDefault="0032352A">
            <w:r>
              <w:t>SPU—mc_ns</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592AA7A4" w14:textId="77777777" w:rsidR="00A42E0D" w:rsidRDefault="0032352A">
            <w:r>
              <w:rPr>
                <w:rFonts w:cs="宋体" w:hint="eastAsia"/>
              </w:rPr>
              <w:t>加速器主状态机下一时刻状态</w:t>
            </w:r>
          </w:p>
        </w:tc>
      </w:tr>
      <w:tr w:rsidR="00A42E0D" w14:paraId="23C12138"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1E697585" w14:textId="77777777" w:rsidR="00A42E0D" w:rsidRDefault="0032352A">
            <w:r>
              <w:t>5</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4ECE3466" w14:textId="77777777" w:rsidR="00A42E0D" w:rsidRDefault="0032352A">
            <w:r>
              <w:t>or_cs</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57BD1906" w14:textId="77777777" w:rsidR="00A42E0D" w:rsidRDefault="0032352A">
            <w:r>
              <w:t>SPU—or_cs</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0C75F192" w14:textId="77777777" w:rsidR="00A42E0D" w:rsidRDefault="0032352A">
            <w:r>
              <w:rPr>
                <w:rFonts w:cs="宋体" w:hint="eastAsia"/>
              </w:rPr>
              <w:t>加速器计算状态机当前状态</w:t>
            </w:r>
          </w:p>
        </w:tc>
      </w:tr>
      <w:tr w:rsidR="00A42E0D" w14:paraId="75E3E094"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43241724" w14:textId="77777777" w:rsidR="00A42E0D" w:rsidRDefault="0032352A">
            <w:r>
              <w:t>6</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5A98A9F3" w14:textId="77777777" w:rsidR="00A42E0D" w:rsidRDefault="0032352A">
            <w:r>
              <w:t xml:space="preserve">or_ns </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2DBCC25E" w14:textId="77777777" w:rsidR="00A42E0D" w:rsidRDefault="0032352A">
            <w:r>
              <w:t>SPU—or_ns</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3D7969FD" w14:textId="77777777" w:rsidR="00A42E0D" w:rsidRDefault="0032352A">
            <w:r>
              <w:rPr>
                <w:rFonts w:cs="宋体" w:hint="eastAsia"/>
              </w:rPr>
              <w:t>加速器计算状态机下一时刻状态</w:t>
            </w:r>
          </w:p>
        </w:tc>
      </w:tr>
      <w:tr w:rsidR="00A42E0D" w14:paraId="02894229"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422B8D85" w14:textId="77777777" w:rsidR="00A42E0D" w:rsidRDefault="0032352A">
            <w:r>
              <w:t>7</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1BE0F59E" w14:textId="77777777" w:rsidR="00A42E0D" w:rsidRDefault="0032352A">
            <w:r>
              <w:t>pe_end</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203B811F" w14:textId="77777777" w:rsidR="00A42E0D" w:rsidRDefault="0032352A">
            <w:r>
              <w:t>PE_Array—pe_end</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25D54A1F" w14:textId="77777777" w:rsidR="00A42E0D" w:rsidRDefault="0032352A">
            <w:r>
              <w:t>PE</w:t>
            </w:r>
            <w:r>
              <w:rPr>
                <w:rFonts w:cs="宋体" w:hint="eastAsia"/>
              </w:rPr>
              <w:t>阵列计算状态</w:t>
            </w:r>
          </w:p>
        </w:tc>
      </w:tr>
      <w:tr w:rsidR="00A42E0D" w14:paraId="4D2F2772" w14:textId="77777777">
        <w:tc>
          <w:tcPr>
            <w:tcW w:w="8286" w:type="dxa"/>
            <w:gridSpan w:val="4"/>
            <w:tcBorders>
              <w:top w:val="single" w:sz="8" w:space="0" w:color="000000"/>
              <w:left w:val="single" w:sz="8" w:space="0" w:color="000000"/>
              <w:bottom w:val="single" w:sz="8" w:space="0" w:color="000000"/>
              <w:right w:val="single" w:sz="8" w:space="0" w:color="000000"/>
            </w:tcBorders>
            <w:shd w:val="clear" w:color="auto" w:fill="auto"/>
          </w:tcPr>
          <w:p w14:paraId="66BBC987" w14:textId="77777777" w:rsidR="00A42E0D" w:rsidRDefault="0032352A">
            <w:r>
              <w:rPr>
                <w:rFonts w:cs="宋体" w:hint="eastAsia"/>
              </w:rPr>
              <w:lastRenderedPageBreak/>
              <w:t>网络层配置参数</w:t>
            </w:r>
          </w:p>
        </w:tc>
      </w:tr>
      <w:tr w:rsidR="00A42E0D" w14:paraId="05C47795"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2509245F" w14:textId="77777777" w:rsidR="00A42E0D" w:rsidRDefault="0032352A">
            <w:r>
              <w:t>7</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6AC50FD3" w14:textId="77777777" w:rsidR="00A42E0D" w:rsidRDefault="0032352A">
            <w:r>
              <w:t>nn_layer_cnt</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24FCFE27" w14:textId="77777777" w:rsidR="00A42E0D" w:rsidRDefault="0032352A">
            <w:r>
              <w:t>SPU—nn_layer_cnt</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18AED23F" w14:textId="77777777" w:rsidR="00A42E0D" w:rsidRDefault="0032352A">
            <w:r>
              <w:rPr>
                <w:rFonts w:cs="宋体" w:hint="eastAsia"/>
              </w:rPr>
              <w:t>当前处理网络层索引</w:t>
            </w:r>
          </w:p>
        </w:tc>
      </w:tr>
      <w:tr w:rsidR="00A42E0D" w14:paraId="5E9A9298"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D2C478C" w14:textId="77777777" w:rsidR="00A42E0D" w:rsidRDefault="0032352A">
            <w:r>
              <w:t>8</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06C1BD73" w14:textId="77777777" w:rsidR="00A42E0D" w:rsidRDefault="0032352A">
            <w:r>
              <w:t>ecg_len</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518D945B" w14:textId="77777777" w:rsidR="00A42E0D" w:rsidRDefault="0032352A">
            <w:r>
              <w:t>SPU—ecg_len</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3F814E03" w14:textId="77777777" w:rsidR="00A42E0D" w:rsidRDefault="0032352A">
            <w:r>
              <w:rPr>
                <w:rFonts w:cs="宋体" w:hint="eastAsia"/>
              </w:rPr>
              <w:t>待处理</w:t>
            </w:r>
            <w:r>
              <w:t>ECG</w:t>
            </w:r>
            <w:r>
              <w:rPr>
                <w:rFonts w:cs="宋体" w:hint="eastAsia"/>
              </w:rPr>
              <w:t>信号长度</w:t>
            </w:r>
          </w:p>
        </w:tc>
      </w:tr>
      <w:tr w:rsidR="00A42E0D" w14:paraId="752103A0"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AF6B253" w14:textId="77777777" w:rsidR="00A42E0D" w:rsidRDefault="0032352A">
            <w:r>
              <w:t>9</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15240394" w14:textId="77777777" w:rsidR="00A42E0D" w:rsidRDefault="0032352A">
            <w:r>
              <w:t>nn_lyr_param_saddr</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21AA0E1F" w14:textId="77777777" w:rsidR="00A42E0D" w:rsidRDefault="0032352A">
            <w:r>
              <w:t>SPU—nn_lyr_param_saddr</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13EC8E6F" w14:textId="77777777" w:rsidR="00A42E0D" w:rsidRDefault="0032352A">
            <w:r>
              <w:rPr>
                <w:rFonts w:cs="宋体" w:hint="eastAsia"/>
              </w:rPr>
              <w:t>网络层配置参数起始地址</w:t>
            </w:r>
          </w:p>
        </w:tc>
      </w:tr>
      <w:tr w:rsidR="00A42E0D" w14:paraId="3B5DEA0A"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0E950006" w14:textId="77777777" w:rsidR="00A42E0D" w:rsidRDefault="0032352A">
            <w:r>
              <w:t>10</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052E9311" w14:textId="77777777" w:rsidR="00A42E0D" w:rsidRDefault="0032352A">
            <w:r>
              <w:t>nn_wt_saddr</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66CC9F15" w14:textId="77777777" w:rsidR="00A42E0D" w:rsidRDefault="0032352A">
            <w:r>
              <w:t>SPU—nn_wt_saddr</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52FFD367" w14:textId="77777777" w:rsidR="00A42E0D" w:rsidRDefault="0032352A">
            <w:r>
              <w:rPr>
                <w:rFonts w:cs="宋体" w:hint="eastAsia"/>
              </w:rPr>
              <w:t>网络权重起始地址</w:t>
            </w:r>
          </w:p>
        </w:tc>
      </w:tr>
      <w:tr w:rsidR="00A42E0D" w14:paraId="657828DF"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1CE85063" w14:textId="77777777" w:rsidR="00A42E0D" w:rsidRDefault="0032352A">
            <w:r>
              <w:t>11</w:t>
            </w:r>
          </w:p>
        </w:tc>
        <w:tc>
          <w:tcPr>
            <w:tcW w:w="2376" w:type="dxa"/>
            <w:tcBorders>
              <w:top w:val="single" w:sz="8" w:space="0" w:color="000000"/>
              <w:left w:val="single" w:sz="8" w:space="0" w:color="000000"/>
              <w:bottom w:val="single" w:sz="8" w:space="0" w:color="000000"/>
              <w:right w:val="single" w:sz="8" w:space="0" w:color="000000"/>
            </w:tcBorders>
            <w:shd w:val="clear" w:color="auto" w:fill="auto"/>
          </w:tcPr>
          <w:p w14:paraId="176095C6" w14:textId="77777777" w:rsidR="00A42E0D" w:rsidRDefault="0032352A">
            <w:r>
              <w:t>Data_I_vld</w:t>
            </w:r>
          </w:p>
        </w:tc>
        <w:tc>
          <w:tcPr>
            <w:tcW w:w="3094" w:type="dxa"/>
            <w:tcBorders>
              <w:top w:val="single" w:sz="8" w:space="0" w:color="auto"/>
              <w:left w:val="single" w:sz="8" w:space="0" w:color="000000"/>
              <w:bottom w:val="single" w:sz="8" w:space="0" w:color="auto"/>
              <w:right w:val="single" w:sz="8" w:space="0" w:color="auto"/>
            </w:tcBorders>
            <w:shd w:val="clear" w:color="auto" w:fill="auto"/>
          </w:tcPr>
          <w:p w14:paraId="6F5E7C0F" w14:textId="77777777" w:rsidR="00A42E0D" w:rsidRDefault="0032352A">
            <w:r>
              <w:t>RP—RP _Data_Ovld</w:t>
            </w:r>
          </w:p>
        </w:tc>
        <w:tc>
          <w:tcPr>
            <w:tcW w:w="2360" w:type="dxa"/>
            <w:tcBorders>
              <w:top w:val="single" w:sz="8" w:space="0" w:color="000000"/>
              <w:left w:val="single" w:sz="8" w:space="0" w:color="auto"/>
              <w:bottom w:val="single" w:sz="8" w:space="0" w:color="000000"/>
              <w:right w:val="single" w:sz="8" w:space="0" w:color="auto"/>
            </w:tcBorders>
            <w:shd w:val="clear" w:color="auto" w:fill="auto"/>
          </w:tcPr>
          <w:p w14:paraId="16CA2EF5" w14:textId="77777777" w:rsidR="00A42E0D" w:rsidRDefault="0032352A">
            <w:r>
              <w:rPr>
                <w:rFonts w:cs="宋体" w:hint="eastAsia"/>
              </w:rPr>
              <w:t>特征图输入使能信号</w:t>
            </w:r>
          </w:p>
        </w:tc>
      </w:tr>
    </w:tbl>
    <w:p w14:paraId="4DC4D1DF" w14:textId="77777777" w:rsidR="00A42E0D" w:rsidRDefault="00A42E0D">
      <w:pPr>
        <w:pStyle w:val="ae"/>
        <w:spacing w:after="156"/>
      </w:pPr>
    </w:p>
    <w:p w14:paraId="12B43035" w14:textId="77777777" w:rsidR="00A42E0D" w:rsidRDefault="0032352A">
      <w:pPr>
        <w:pStyle w:val="ae"/>
        <w:spacing w:after="156"/>
      </w:pPr>
      <w:r>
        <w:t>表</w:t>
      </w:r>
      <w:r>
        <w:rPr>
          <w:rFonts w:hint="eastAsia"/>
        </w:rPr>
        <w:t>4-5</w:t>
      </w:r>
      <w:r>
        <w:t xml:space="preserve"> MemoryController主要输</w:t>
      </w:r>
      <w:r>
        <w:rPr>
          <w:rFonts w:hint="eastAsia"/>
        </w:rPr>
        <w:t>出</w:t>
      </w:r>
      <w:r>
        <w:t>接口</w:t>
      </w:r>
    </w:p>
    <w:tbl>
      <w:tblPr>
        <w:tblStyle w:val="ab"/>
        <w:tblW w:w="0" w:type="auto"/>
        <w:tblLook w:val="04A0" w:firstRow="1" w:lastRow="0" w:firstColumn="1" w:lastColumn="0" w:noHBand="0" w:noVBand="1"/>
      </w:tblPr>
      <w:tblGrid>
        <w:gridCol w:w="456"/>
        <w:gridCol w:w="2256"/>
        <w:gridCol w:w="3019"/>
        <w:gridCol w:w="2555"/>
      </w:tblGrid>
      <w:tr w:rsidR="00A42E0D" w14:paraId="062C73E3" w14:textId="77777777">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14:paraId="25AA0CB7" w14:textId="77777777" w:rsidR="00A42E0D" w:rsidRDefault="00A42E0D"/>
        </w:tc>
        <w:tc>
          <w:tcPr>
            <w:tcW w:w="2256" w:type="dxa"/>
            <w:tcBorders>
              <w:top w:val="single" w:sz="8" w:space="0" w:color="000000"/>
              <w:left w:val="single" w:sz="8" w:space="0" w:color="000000"/>
              <w:bottom w:val="single" w:sz="8" w:space="0" w:color="000000"/>
              <w:right w:val="single" w:sz="8" w:space="0" w:color="000000"/>
            </w:tcBorders>
            <w:shd w:val="clear" w:color="auto" w:fill="D9D9D9"/>
          </w:tcPr>
          <w:p w14:paraId="07B68972" w14:textId="77777777" w:rsidR="00A42E0D" w:rsidRDefault="0032352A">
            <w:pPr>
              <w:rPr>
                <w:rFonts w:ascii="Times New Roman" w:eastAsia="Times New Roman" w:hAnsi="Times New Roman"/>
              </w:rPr>
            </w:pPr>
            <w:r>
              <w:rPr>
                <w:rFonts w:cs="宋体" w:hint="eastAsia"/>
                <w:sz w:val="28"/>
                <w:szCs w:val="28"/>
              </w:rPr>
              <w:t>输出接口名称</w:t>
            </w:r>
          </w:p>
        </w:tc>
        <w:tc>
          <w:tcPr>
            <w:tcW w:w="3019" w:type="dxa"/>
            <w:tcBorders>
              <w:top w:val="single" w:sz="8" w:space="0" w:color="000000"/>
              <w:left w:val="single" w:sz="8" w:space="0" w:color="000000"/>
              <w:bottom w:val="single" w:sz="8" w:space="0" w:color="000000"/>
              <w:right w:val="single" w:sz="8" w:space="0" w:color="000000"/>
            </w:tcBorders>
            <w:shd w:val="clear" w:color="auto" w:fill="D9D9D9"/>
          </w:tcPr>
          <w:p w14:paraId="00C3A067" w14:textId="77777777" w:rsidR="00A42E0D" w:rsidRDefault="0032352A">
            <w:pPr>
              <w:rPr>
                <w:rFonts w:ascii="Times New Roman" w:eastAsia="Times New Roman" w:hAnsi="Times New Roman"/>
              </w:rPr>
            </w:pPr>
            <w:r>
              <w:rPr>
                <w:rFonts w:cs="宋体" w:hint="eastAsia"/>
                <w:sz w:val="28"/>
                <w:szCs w:val="28"/>
              </w:rPr>
              <w:t>输出模块</w:t>
            </w:r>
            <w:r>
              <w:rPr>
                <w:rFonts w:ascii="Times New Roman" w:eastAsia="Times New Roman" w:hAnsi="Times New Roman" w:cs="Times New Roman"/>
                <w:sz w:val="28"/>
                <w:szCs w:val="28"/>
              </w:rPr>
              <w:t>—</w:t>
            </w:r>
            <w:r>
              <w:rPr>
                <w:rFonts w:cs="宋体" w:hint="eastAsia"/>
                <w:sz w:val="28"/>
                <w:szCs w:val="28"/>
              </w:rPr>
              <w:t>接口</w:t>
            </w:r>
          </w:p>
        </w:tc>
        <w:tc>
          <w:tcPr>
            <w:tcW w:w="2555" w:type="dxa"/>
            <w:tcBorders>
              <w:top w:val="single" w:sz="8" w:space="0" w:color="000000"/>
              <w:left w:val="single" w:sz="8" w:space="0" w:color="000000"/>
              <w:bottom w:val="single" w:sz="8" w:space="0" w:color="000000"/>
              <w:right w:val="single" w:sz="8" w:space="0" w:color="000000"/>
            </w:tcBorders>
            <w:shd w:val="clear" w:color="auto" w:fill="D9D9D9"/>
          </w:tcPr>
          <w:p w14:paraId="6BED358E" w14:textId="77777777" w:rsidR="00A42E0D" w:rsidRDefault="0032352A">
            <w:pPr>
              <w:rPr>
                <w:rFonts w:ascii="Times New Roman" w:eastAsia="Times New Roman" w:hAnsi="Times New Roman"/>
              </w:rPr>
            </w:pPr>
            <w:r>
              <w:rPr>
                <w:rFonts w:cs="宋体" w:hint="eastAsia"/>
                <w:sz w:val="28"/>
                <w:szCs w:val="28"/>
              </w:rPr>
              <w:t>作用</w:t>
            </w:r>
          </w:p>
        </w:tc>
      </w:tr>
      <w:tr w:rsidR="00A42E0D" w14:paraId="21A593F1" w14:textId="77777777">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72668EAC" w14:textId="77777777" w:rsidR="00A42E0D" w:rsidRDefault="0032352A">
            <w:r>
              <w:t>1</w:t>
            </w:r>
          </w:p>
        </w:tc>
        <w:tc>
          <w:tcPr>
            <w:tcW w:w="2256" w:type="dxa"/>
            <w:tcBorders>
              <w:top w:val="single" w:sz="8" w:space="0" w:color="000000"/>
              <w:left w:val="single" w:sz="8" w:space="0" w:color="000000"/>
              <w:bottom w:val="single" w:sz="8" w:space="0" w:color="auto"/>
              <w:right w:val="single" w:sz="8" w:space="0" w:color="auto"/>
            </w:tcBorders>
            <w:shd w:val="clear" w:color="auto" w:fill="FFFFFF"/>
          </w:tcPr>
          <w:p w14:paraId="637C5A10" w14:textId="77777777" w:rsidR="00A42E0D" w:rsidRDefault="0032352A">
            <w:r>
              <w:t>memct_init_cmplt</w:t>
            </w:r>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14:paraId="34980223" w14:textId="77777777" w:rsidR="00A42E0D" w:rsidRDefault="0032352A">
            <w:r>
              <w:t>SPU—memct_init_cmplt</w:t>
            </w:r>
          </w:p>
        </w:tc>
        <w:tc>
          <w:tcPr>
            <w:tcW w:w="2555" w:type="dxa"/>
            <w:tcBorders>
              <w:top w:val="single" w:sz="8" w:space="0" w:color="000000"/>
              <w:left w:val="single" w:sz="8" w:space="0" w:color="000000"/>
              <w:bottom w:val="single" w:sz="8" w:space="0" w:color="000000"/>
              <w:right w:val="single" w:sz="8" w:space="0" w:color="auto"/>
            </w:tcBorders>
            <w:shd w:val="clear" w:color="auto" w:fill="auto"/>
          </w:tcPr>
          <w:p w14:paraId="4696C8E3" w14:textId="77777777" w:rsidR="00A42E0D" w:rsidRDefault="0032352A">
            <w:r>
              <w:t>MemoryController</w:t>
            </w:r>
            <w:r>
              <w:rPr>
                <w:rFonts w:cs="宋体" w:hint="eastAsia"/>
              </w:rPr>
              <w:t>已复位</w:t>
            </w:r>
          </w:p>
        </w:tc>
      </w:tr>
      <w:tr w:rsidR="00A42E0D" w14:paraId="21F22431"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8295878" w14:textId="77777777" w:rsidR="00A42E0D" w:rsidRDefault="0032352A">
            <w:r>
              <w:t>2</w:t>
            </w:r>
          </w:p>
        </w:tc>
        <w:tc>
          <w:tcPr>
            <w:tcW w:w="2256" w:type="dxa"/>
            <w:tcBorders>
              <w:top w:val="single" w:sz="8" w:space="0" w:color="auto"/>
              <w:left w:val="single" w:sz="8" w:space="0" w:color="000000"/>
              <w:bottom w:val="single" w:sz="8" w:space="0" w:color="000000"/>
              <w:right w:val="single" w:sz="8" w:space="0" w:color="000000"/>
            </w:tcBorders>
            <w:shd w:val="clear" w:color="auto" w:fill="auto"/>
          </w:tcPr>
          <w:p w14:paraId="1533DE38" w14:textId="77777777" w:rsidR="00A42E0D" w:rsidRDefault="0032352A">
            <w:r>
              <w:t>ft_lyr_param_done</w:t>
            </w:r>
          </w:p>
        </w:tc>
        <w:tc>
          <w:tcPr>
            <w:tcW w:w="3019" w:type="dxa"/>
            <w:tcBorders>
              <w:top w:val="single" w:sz="8" w:space="0" w:color="000000"/>
              <w:left w:val="single" w:sz="8" w:space="0" w:color="000000"/>
              <w:bottom w:val="single" w:sz="8" w:space="0" w:color="000000"/>
              <w:right w:val="single" w:sz="8" w:space="0" w:color="000000"/>
            </w:tcBorders>
            <w:shd w:val="clear" w:color="auto" w:fill="FFFFFF"/>
          </w:tcPr>
          <w:p w14:paraId="01E0D008" w14:textId="77777777" w:rsidR="00A42E0D" w:rsidRDefault="0032352A">
            <w:r>
              <w:t>SPU—ft_lyr_param_done</w:t>
            </w:r>
          </w:p>
        </w:tc>
        <w:tc>
          <w:tcPr>
            <w:tcW w:w="2555" w:type="dxa"/>
            <w:tcBorders>
              <w:top w:val="single" w:sz="8" w:space="0" w:color="000000"/>
              <w:left w:val="single" w:sz="8" w:space="0" w:color="000000"/>
              <w:bottom w:val="single" w:sz="8" w:space="0" w:color="000000"/>
              <w:right w:val="single" w:sz="8" w:space="0" w:color="auto"/>
            </w:tcBorders>
            <w:shd w:val="clear" w:color="auto" w:fill="auto"/>
          </w:tcPr>
          <w:p w14:paraId="28997389" w14:textId="77777777" w:rsidR="00A42E0D" w:rsidRDefault="0032352A">
            <w:r>
              <w:rPr>
                <w:rFonts w:cs="宋体" w:hint="eastAsia"/>
              </w:rPr>
              <w:t>当前层配置参数写入完成标志位</w:t>
            </w:r>
          </w:p>
        </w:tc>
      </w:tr>
      <w:tr w:rsidR="00A42E0D" w14:paraId="19B6F84E" w14:textId="77777777">
        <w:trPr>
          <w:trHeight w:val="58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16338FA" w14:textId="77777777" w:rsidR="00A42E0D" w:rsidRDefault="0032352A">
            <w:r>
              <w:t>3</w:t>
            </w:r>
          </w:p>
        </w:tc>
        <w:tc>
          <w:tcPr>
            <w:tcW w:w="2256" w:type="dxa"/>
            <w:tcBorders>
              <w:top w:val="single" w:sz="8" w:space="0" w:color="000000"/>
              <w:left w:val="single" w:sz="8" w:space="0" w:color="000000"/>
              <w:bottom w:val="single" w:sz="8" w:space="0" w:color="auto"/>
              <w:right w:val="single" w:sz="8" w:space="0" w:color="auto"/>
            </w:tcBorders>
            <w:shd w:val="clear" w:color="auto" w:fill="FFFFFF"/>
          </w:tcPr>
          <w:p w14:paraId="368DAC1B" w14:textId="77777777" w:rsidR="00A42E0D" w:rsidRDefault="0032352A">
            <w:r>
              <w:t>ft_ecg_done</w:t>
            </w:r>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14:paraId="7410671D" w14:textId="77777777" w:rsidR="00A42E0D" w:rsidRDefault="0032352A">
            <w:r>
              <w:t>SPU—ft_ecg_done</w:t>
            </w:r>
          </w:p>
        </w:tc>
        <w:tc>
          <w:tcPr>
            <w:tcW w:w="2555" w:type="dxa"/>
            <w:tcBorders>
              <w:top w:val="single" w:sz="8" w:space="0" w:color="000000"/>
              <w:left w:val="single" w:sz="8" w:space="0" w:color="000000"/>
              <w:bottom w:val="single" w:sz="8" w:space="0" w:color="000000"/>
              <w:right w:val="single" w:sz="8" w:space="0" w:color="auto"/>
            </w:tcBorders>
            <w:shd w:val="clear" w:color="auto" w:fill="auto"/>
          </w:tcPr>
          <w:p w14:paraId="3450C589" w14:textId="77777777" w:rsidR="00A42E0D" w:rsidRDefault="0032352A">
            <w:r>
              <w:t>ECG</w:t>
            </w:r>
            <w:r>
              <w:rPr>
                <w:rFonts w:cs="宋体" w:hint="eastAsia"/>
              </w:rPr>
              <w:t>信号写入完成标志位</w:t>
            </w:r>
          </w:p>
        </w:tc>
      </w:tr>
      <w:tr w:rsidR="00A42E0D" w14:paraId="0648FC52"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1B609284" w14:textId="77777777" w:rsidR="00A42E0D" w:rsidRDefault="0032352A">
            <w:r>
              <w:t>4</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14:paraId="62E1A50C" w14:textId="77777777" w:rsidR="00A42E0D" w:rsidRDefault="0032352A">
            <w:r>
              <w:t>ft_wt_done</w:t>
            </w:r>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14:paraId="0585A810" w14:textId="77777777" w:rsidR="00A42E0D" w:rsidRDefault="0032352A">
            <w:r>
              <w:t>SPU—ft_wt_done</w:t>
            </w:r>
          </w:p>
        </w:tc>
        <w:tc>
          <w:tcPr>
            <w:tcW w:w="2555" w:type="dxa"/>
            <w:tcBorders>
              <w:top w:val="single" w:sz="8" w:space="0" w:color="000000"/>
              <w:left w:val="single" w:sz="8" w:space="0" w:color="000000"/>
              <w:bottom w:val="single" w:sz="8" w:space="0" w:color="000000"/>
              <w:right w:val="single" w:sz="8" w:space="0" w:color="auto"/>
            </w:tcBorders>
            <w:shd w:val="clear" w:color="auto" w:fill="auto"/>
          </w:tcPr>
          <w:p w14:paraId="738D1419" w14:textId="77777777" w:rsidR="00A42E0D" w:rsidRDefault="0032352A">
            <w:r>
              <w:rPr>
                <w:rFonts w:cs="宋体" w:hint="eastAsia"/>
              </w:rPr>
              <w:t>权重写入完成标志位</w:t>
            </w:r>
          </w:p>
        </w:tc>
      </w:tr>
      <w:tr w:rsidR="00A42E0D" w14:paraId="5219DBE5"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3904855F" w14:textId="77777777" w:rsidR="00A42E0D" w:rsidRDefault="0032352A">
            <w:r>
              <w:t>5</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14:paraId="7D7D4E19" w14:textId="77777777" w:rsidR="00A42E0D" w:rsidRDefault="0032352A">
            <w:r>
              <w:t>lyr_cal_done</w:t>
            </w:r>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14:paraId="4B2A04F3" w14:textId="77777777" w:rsidR="00A42E0D" w:rsidRDefault="0032352A">
            <w:r>
              <w:t>SPU—lyr_cal_done</w:t>
            </w:r>
          </w:p>
        </w:tc>
        <w:tc>
          <w:tcPr>
            <w:tcW w:w="2555" w:type="dxa"/>
            <w:tcBorders>
              <w:top w:val="single" w:sz="8" w:space="0" w:color="000000"/>
              <w:left w:val="single" w:sz="8" w:space="0" w:color="000000"/>
              <w:bottom w:val="single" w:sz="8" w:space="0" w:color="000000"/>
              <w:right w:val="single" w:sz="8" w:space="0" w:color="auto"/>
            </w:tcBorders>
            <w:shd w:val="clear" w:color="auto" w:fill="auto"/>
          </w:tcPr>
          <w:p w14:paraId="260CBF76" w14:textId="77777777" w:rsidR="00A42E0D" w:rsidRDefault="0032352A">
            <w:r>
              <w:rPr>
                <w:rFonts w:cs="宋体" w:hint="eastAsia"/>
              </w:rPr>
              <w:t>当前层计算结束标志位</w:t>
            </w:r>
          </w:p>
        </w:tc>
      </w:tr>
      <w:tr w:rsidR="00A42E0D" w14:paraId="6633D22E"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4515CBB7" w14:textId="77777777" w:rsidR="00A42E0D" w:rsidRDefault="0032352A">
            <w:r>
              <w:t>7</w:t>
            </w:r>
          </w:p>
        </w:tc>
        <w:tc>
          <w:tcPr>
            <w:tcW w:w="2256" w:type="dxa"/>
            <w:tcBorders>
              <w:top w:val="single" w:sz="8" w:space="0" w:color="auto"/>
              <w:left w:val="single" w:sz="8" w:space="0" w:color="000000"/>
              <w:bottom w:val="single" w:sz="8" w:space="0" w:color="auto"/>
              <w:right w:val="single" w:sz="8" w:space="0" w:color="auto"/>
            </w:tcBorders>
            <w:shd w:val="clear" w:color="auto" w:fill="FFFFFF"/>
          </w:tcPr>
          <w:p w14:paraId="7034F80E" w14:textId="77777777" w:rsidR="00A42E0D" w:rsidRDefault="0032352A">
            <w:r>
              <w:t>rd_done</w:t>
            </w:r>
          </w:p>
        </w:tc>
        <w:tc>
          <w:tcPr>
            <w:tcW w:w="3019" w:type="dxa"/>
            <w:tcBorders>
              <w:top w:val="single" w:sz="8" w:space="0" w:color="000000"/>
              <w:left w:val="single" w:sz="8" w:space="0" w:color="auto"/>
              <w:bottom w:val="single" w:sz="8" w:space="0" w:color="000000"/>
              <w:right w:val="single" w:sz="8" w:space="0" w:color="000000"/>
            </w:tcBorders>
            <w:shd w:val="clear" w:color="auto" w:fill="FFFFFF"/>
          </w:tcPr>
          <w:p w14:paraId="3B1D235A" w14:textId="77777777" w:rsidR="00A42E0D" w:rsidRDefault="0032352A">
            <w:r>
              <w:t>PE_Array—rd_done</w:t>
            </w:r>
          </w:p>
        </w:tc>
        <w:tc>
          <w:tcPr>
            <w:tcW w:w="2555" w:type="dxa"/>
            <w:tcBorders>
              <w:top w:val="single" w:sz="8" w:space="0" w:color="000000"/>
              <w:left w:val="single" w:sz="8" w:space="0" w:color="000000"/>
              <w:bottom w:val="single" w:sz="8" w:space="0" w:color="000000"/>
              <w:right w:val="single" w:sz="8" w:space="0" w:color="auto"/>
            </w:tcBorders>
            <w:shd w:val="clear" w:color="auto" w:fill="auto"/>
          </w:tcPr>
          <w:p w14:paraId="67E20DAF" w14:textId="77777777" w:rsidR="00A42E0D" w:rsidRDefault="0032352A">
            <w:r>
              <w:rPr>
                <w:rFonts w:cs="宋体" w:hint="eastAsia"/>
              </w:rPr>
              <w:t>下次计算数据输出完成翻转</w:t>
            </w:r>
            <w:r>
              <w:t>pe_end</w:t>
            </w:r>
          </w:p>
        </w:tc>
      </w:tr>
      <w:tr w:rsidR="00A42E0D" w14:paraId="02C8FEB8"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D132638" w14:textId="77777777" w:rsidR="00A42E0D" w:rsidRDefault="0032352A">
            <w:r>
              <w:t>8</w:t>
            </w:r>
          </w:p>
        </w:tc>
        <w:tc>
          <w:tcPr>
            <w:tcW w:w="2256" w:type="dxa"/>
            <w:tcBorders>
              <w:top w:val="single" w:sz="8" w:space="0" w:color="auto"/>
              <w:left w:val="single" w:sz="8" w:space="0" w:color="000000"/>
              <w:bottom w:val="single" w:sz="8" w:space="0" w:color="000000"/>
              <w:right w:val="single" w:sz="8" w:space="0" w:color="000000"/>
            </w:tcBorders>
            <w:shd w:val="clear" w:color="auto" w:fill="auto"/>
          </w:tcPr>
          <w:p w14:paraId="12AE27AF" w14:textId="77777777" w:rsidR="00A42E0D" w:rsidRDefault="0032352A">
            <w:r>
              <w:t>rd_addr</w:t>
            </w:r>
          </w:p>
        </w:tc>
        <w:tc>
          <w:tcPr>
            <w:tcW w:w="3019" w:type="dxa"/>
            <w:tcBorders>
              <w:top w:val="single" w:sz="8" w:space="0" w:color="000000"/>
              <w:left w:val="single" w:sz="8" w:space="0" w:color="000000"/>
              <w:bottom w:val="single" w:sz="8" w:space="0" w:color="auto"/>
              <w:right w:val="single" w:sz="8" w:space="0" w:color="auto"/>
            </w:tcBorders>
            <w:shd w:val="clear" w:color="auto" w:fill="auto"/>
          </w:tcPr>
          <w:p w14:paraId="3E35296F" w14:textId="77777777" w:rsidR="00A42E0D" w:rsidRDefault="0032352A">
            <w:r>
              <w:t>In_Out_Buffer—rd_addr</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18835E65" w14:textId="77777777" w:rsidR="00A42E0D" w:rsidRDefault="0032352A">
            <w:r>
              <w:t>IOB</w:t>
            </w:r>
            <w:r>
              <w:rPr>
                <w:rFonts w:cs="宋体" w:hint="eastAsia"/>
              </w:rPr>
              <w:t>输出数据地址</w:t>
            </w:r>
          </w:p>
        </w:tc>
      </w:tr>
      <w:tr w:rsidR="00A42E0D" w14:paraId="36DCDC11"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73E08AE5" w14:textId="77777777" w:rsidR="00A42E0D" w:rsidRDefault="0032352A">
            <w:r>
              <w:t>9</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83D59ED" w14:textId="77777777" w:rsidR="00A42E0D" w:rsidRDefault="0032352A">
            <w:r>
              <w:t>wr_addr</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34AF7E57" w14:textId="77777777" w:rsidR="00A42E0D" w:rsidRDefault="0032352A">
            <w:r>
              <w:t>In_Out_Buffer—wr_addr</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4B8E8DA5" w14:textId="77777777" w:rsidR="00A42E0D" w:rsidRDefault="0032352A">
            <w:r>
              <w:t>IOB</w:t>
            </w:r>
            <w:r>
              <w:rPr>
                <w:rFonts w:cs="宋体" w:hint="eastAsia"/>
              </w:rPr>
              <w:t>输入数据地址</w:t>
            </w:r>
          </w:p>
        </w:tc>
      </w:tr>
      <w:tr w:rsidR="00A42E0D" w14:paraId="7795BB12"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1F34BF2" w14:textId="77777777" w:rsidR="00A42E0D" w:rsidRDefault="0032352A">
            <w:r>
              <w:t>10</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7DB55F99" w14:textId="77777777" w:rsidR="00A42E0D" w:rsidRDefault="0032352A">
            <w:r>
              <w:t>Data_O_vld</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322164DF" w14:textId="77777777" w:rsidR="00A42E0D" w:rsidRDefault="0032352A">
            <w:r>
              <w:t>Input_Regfile—Data_I_vld</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46279541" w14:textId="77777777" w:rsidR="00A42E0D" w:rsidRDefault="0032352A">
            <w:r>
              <w:t>IOB</w:t>
            </w:r>
            <w:r>
              <w:rPr>
                <w:rFonts w:cs="宋体" w:hint="eastAsia"/>
              </w:rPr>
              <w:t>数据输出至</w:t>
            </w:r>
            <w:r>
              <w:t>IR</w:t>
            </w:r>
            <w:r>
              <w:rPr>
                <w:rFonts w:cs="宋体" w:hint="eastAsia"/>
              </w:rPr>
              <w:t>使能</w:t>
            </w:r>
          </w:p>
        </w:tc>
      </w:tr>
      <w:tr w:rsidR="00A42E0D" w14:paraId="428C5E53"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4636A749" w14:textId="77777777" w:rsidR="00A42E0D" w:rsidRDefault="0032352A">
            <w:r>
              <w:t>11</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39BC7E33" w14:textId="77777777" w:rsidR="00A42E0D" w:rsidRDefault="0032352A">
            <w:r>
              <w:t>Bm_cnt</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0F424CD6" w14:textId="77777777" w:rsidR="00A42E0D" w:rsidRDefault="0032352A">
            <w:r>
              <w:t>Input_Regfile—Bm_cnt</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7D8A6D34" w14:textId="77777777" w:rsidR="00A42E0D" w:rsidRDefault="0032352A">
            <w:r>
              <w:rPr>
                <w:rFonts w:cs="宋体" w:hint="eastAsia"/>
              </w:rPr>
              <w:t>该时钟传输数据批次，</w:t>
            </w:r>
            <w:r>
              <w:rPr>
                <w:rFonts w:cs="宋体" w:hint="eastAsia"/>
              </w:rPr>
              <w:lastRenderedPageBreak/>
              <w:t>计算</w:t>
            </w:r>
            <w:r>
              <w:t>IR</w:t>
            </w:r>
            <w:r>
              <w:rPr>
                <w:rFonts w:cs="宋体" w:hint="eastAsia"/>
              </w:rPr>
              <w:t>地址</w:t>
            </w:r>
          </w:p>
        </w:tc>
      </w:tr>
      <w:tr w:rsidR="00A42E0D" w14:paraId="79A5CE2A"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1E0B6880" w14:textId="77777777" w:rsidR="00A42E0D" w:rsidRDefault="0032352A">
            <w:r>
              <w:lastRenderedPageBreak/>
              <w:t>12</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36B4C1E1" w14:textId="77777777" w:rsidR="00A42E0D" w:rsidRDefault="0032352A">
            <w:r>
              <w:t>final_column</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4F7EA43D" w14:textId="77777777" w:rsidR="00A42E0D" w:rsidRDefault="0032352A">
            <w:r>
              <w:t>RP—final_column</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486F8749" w14:textId="77777777" w:rsidR="00A42E0D" w:rsidRDefault="0032352A">
            <w:r>
              <w:t>OR</w:t>
            </w:r>
            <w:r>
              <w:rPr>
                <w:rFonts w:cs="宋体" w:hint="eastAsia"/>
              </w:rPr>
              <w:t>最后一次数据传输使能</w:t>
            </w:r>
          </w:p>
        </w:tc>
      </w:tr>
      <w:tr w:rsidR="00A42E0D" w14:paraId="05599491"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8E30882" w14:textId="77777777" w:rsidR="00A42E0D" w:rsidRDefault="0032352A">
            <w:r>
              <w:t>13</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68CA48C1" w14:textId="77777777" w:rsidR="00A42E0D" w:rsidRDefault="0032352A">
            <w:r>
              <w:t>final_zeros</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3355F2AD" w14:textId="77777777" w:rsidR="00A42E0D" w:rsidRDefault="0032352A">
            <w:r>
              <w:t>RP—final_zeros</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034B932B" w14:textId="77777777" w:rsidR="00A42E0D" w:rsidRDefault="0032352A">
            <w:r>
              <w:t>OR</w:t>
            </w:r>
            <w:r>
              <w:rPr>
                <w:rFonts w:cs="宋体" w:hint="eastAsia"/>
              </w:rPr>
              <w:t>最后一次数据补</w:t>
            </w:r>
            <w:r>
              <w:t>0</w:t>
            </w:r>
            <w:r>
              <w:rPr>
                <w:rFonts w:cs="宋体" w:hint="eastAsia"/>
              </w:rPr>
              <w:t>数量</w:t>
            </w:r>
          </w:p>
        </w:tc>
      </w:tr>
      <w:tr w:rsidR="00A42E0D" w14:paraId="1606C919"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8A53E24" w14:textId="77777777" w:rsidR="00A42E0D" w:rsidRDefault="0032352A">
            <w:r>
              <w:t>14</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64DD624" w14:textId="77777777" w:rsidR="00A42E0D" w:rsidRDefault="0032352A">
            <w:r>
              <w:rPr>
                <w:sz w:val="22"/>
              </w:rPr>
              <w:t>wt_I_addr</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031D034A" w14:textId="77777777" w:rsidR="00A42E0D" w:rsidRDefault="0032352A">
            <w:r>
              <w:t>WeightBuffer—</w:t>
            </w:r>
            <w:r>
              <w:rPr>
                <w:sz w:val="22"/>
              </w:rPr>
              <w:t>wt_I_addr</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0B13EA0E" w14:textId="77777777" w:rsidR="00A42E0D" w:rsidRDefault="0032352A">
            <w:r>
              <w:rPr>
                <w:rFonts w:cs="宋体"/>
              </w:rPr>
              <w:t>写入</w:t>
            </w:r>
            <w:r>
              <w:rPr>
                <w:rFonts w:cs="宋体" w:hint="eastAsia"/>
              </w:rPr>
              <w:t>w</w:t>
            </w:r>
            <w:r>
              <w:rPr>
                <w:rFonts w:cs="宋体"/>
              </w:rPr>
              <w:t>eight的地址</w:t>
            </w:r>
          </w:p>
        </w:tc>
      </w:tr>
      <w:tr w:rsidR="00A42E0D" w14:paraId="7489917E"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1D5D7C6C" w14:textId="77777777" w:rsidR="00A42E0D" w:rsidRDefault="0032352A">
            <w:r>
              <w:t>15</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267AF63E" w14:textId="77777777" w:rsidR="00A42E0D" w:rsidRDefault="0032352A">
            <w:r>
              <w:t>wt_I_vld</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564570CA" w14:textId="77777777" w:rsidR="00A42E0D" w:rsidRDefault="0032352A">
            <w:r>
              <w:t>WeightBuffer—wt_I_vld</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4104E9C9" w14:textId="77777777" w:rsidR="00A42E0D" w:rsidRDefault="0032352A">
            <w:r>
              <w:rPr>
                <w:rFonts w:cs="宋体" w:hint="eastAsia"/>
              </w:rPr>
              <w:t>写入w</w:t>
            </w:r>
            <w:r>
              <w:rPr>
                <w:rFonts w:cs="宋体"/>
              </w:rPr>
              <w:t>eight有效信号</w:t>
            </w:r>
          </w:p>
        </w:tc>
      </w:tr>
      <w:tr w:rsidR="00A42E0D" w14:paraId="519BDA64"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C9F87EE" w14:textId="77777777" w:rsidR="00A42E0D" w:rsidRDefault="0032352A">
            <w:r>
              <w:t>16</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6F2EAAB9" w14:textId="77777777" w:rsidR="00A42E0D" w:rsidRDefault="0032352A">
            <w:r>
              <w:t>wt_C0_addr</w:t>
            </w:r>
            <w:r>
              <w:rPr>
                <w:rFonts w:asciiTheme="minorEastAsia" w:eastAsiaTheme="minorEastAsia" w:hAnsiTheme="minorEastAsia"/>
              </w:rPr>
              <w:t>-</w:t>
            </w:r>
            <w:r>
              <w:t xml:space="preserve"> </w:t>
            </w:r>
            <w:r>
              <w:rPr>
                <w:rFonts w:asciiTheme="minorEastAsia" w:eastAsiaTheme="minorEastAsia" w:hAnsiTheme="minorEastAsia"/>
              </w:rPr>
              <w:t>wt_C7_addr</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6C585F4F" w14:textId="77777777" w:rsidR="00A42E0D" w:rsidRDefault="0032352A">
            <w:r>
              <w:t>WeightBuffer—wt_C0_addr</w:t>
            </w:r>
            <w:r>
              <w:rPr>
                <w:rFonts w:asciiTheme="minorEastAsia" w:eastAsiaTheme="minorEastAsia" w:hAnsiTheme="minorEastAsia"/>
              </w:rPr>
              <w:t>-wt_C7_addr</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154D4D51" w14:textId="77777777" w:rsidR="00A42E0D" w:rsidRDefault="0032352A">
            <w:r>
              <w:rPr>
                <w:rFonts w:cs="宋体" w:hint="eastAsia"/>
              </w:rPr>
              <w:t>读出w</w:t>
            </w:r>
            <w:r>
              <w:rPr>
                <w:rFonts w:cs="宋体"/>
              </w:rPr>
              <w:t>eight的地址</w:t>
            </w:r>
          </w:p>
        </w:tc>
      </w:tr>
      <w:tr w:rsidR="00A42E0D" w14:paraId="6537A8C3"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316107B" w14:textId="77777777" w:rsidR="00A42E0D" w:rsidRDefault="0032352A">
            <w:r>
              <w:t>17</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60833CF0" w14:textId="77777777" w:rsidR="00A42E0D" w:rsidRDefault="0032352A">
            <w:r>
              <w:t>wt_C0_O_vld- wt_C7_O_vld</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25C59F80" w14:textId="77777777" w:rsidR="00A42E0D" w:rsidRDefault="0032352A">
            <w:r>
              <w:t>WeightBuffer—wt_C0_O_vld-wt_C7_O_vld</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2984C2F3" w14:textId="77777777" w:rsidR="00A42E0D" w:rsidRDefault="0032352A">
            <w:r>
              <w:rPr>
                <w:rFonts w:cs="宋体" w:hint="eastAsia"/>
              </w:rPr>
              <w:t>读出w</w:t>
            </w:r>
            <w:r>
              <w:rPr>
                <w:rFonts w:cs="宋体"/>
              </w:rPr>
              <w:t>eight的地址的有效信号</w:t>
            </w:r>
          </w:p>
        </w:tc>
      </w:tr>
      <w:tr w:rsidR="00A42E0D" w14:paraId="3E208271"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23521B6E" w14:textId="77777777" w:rsidR="00A42E0D" w:rsidRDefault="0032352A">
            <w:r>
              <w:t>18</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1FF31598" w14:textId="77777777" w:rsidR="00A42E0D" w:rsidRDefault="0032352A">
            <w:r>
              <w:t>CalCycle</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4B901866" w14:textId="77777777" w:rsidR="00A42E0D" w:rsidRDefault="0032352A">
            <w:r>
              <w:t>PE</w:t>
            </w:r>
            <w:r>
              <w:rPr>
                <w:rFonts w:hint="eastAsia"/>
              </w:rPr>
              <w:t>_</w:t>
            </w:r>
            <w:r>
              <w:t>array—CalCycle</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7204D306" w14:textId="77777777" w:rsidR="00A42E0D" w:rsidRDefault="0032352A">
            <w:r>
              <w:t>每次需要计算的周期数</w:t>
            </w:r>
          </w:p>
        </w:tc>
      </w:tr>
      <w:tr w:rsidR="00A42E0D" w14:paraId="026566EF"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00390D3C" w14:textId="77777777" w:rsidR="00A42E0D" w:rsidRDefault="0032352A">
            <w:r>
              <w:rPr>
                <w:rFonts w:hint="eastAsia"/>
              </w:rPr>
              <w:t>1</w:t>
            </w:r>
            <w:r>
              <w:t>9</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27BD64A8" w14:textId="77777777" w:rsidR="00A42E0D" w:rsidRDefault="0032352A">
            <w:r>
              <w:t>pass_cnt</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27CB3ACE" w14:textId="77777777" w:rsidR="00A42E0D" w:rsidRDefault="0032352A">
            <w:r>
              <w:t>PE</w:t>
            </w:r>
            <w:r>
              <w:rPr>
                <w:rFonts w:hint="eastAsia"/>
              </w:rPr>
              <w:t>_</w:t>
            </w:r>
            <w:r>
              <w:t>array—pass_cnt</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3A9BB46C" w14:textId="77777777" w:rsidR="00A42E0D" w:rsidRDefault="0032352A">
            <w:r>
              <w:t>每</w:t>
            </w:r>
            <w:r>
              <w:rPr>
                <w:rFonts w:hint="eastAsia"/>
              </w:rPr>
              <w:t>K</w:t>
            </w:r>
            <w:r>
              <w:t>次计算所需要的周期数</w:t>
            </w:r>
          </w:p>
        </w:tc>
      </w:tr>
      <w:tr w:rsidR="00A42E0D" w14:paraId="072CA47A"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072A8E2F" w14:textId="77777777" w:rsidR="00A42E0D" w:rsidRDefault="0032352A">
            <w:r>
              <w:t>20</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69D4CC3" w14:textId="77777777" w:rsidR="00A42E0D" w:rsidRDefault="0032352A">
            <w:r>
              <w:t>Pool_K</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5B969B56" w14:textId="77777777" w:rsidR="00A42E0D" w:rsidRDefault="0032352A">
            <w:r>
              <w:rPr>
                <w:rFonts w:hint="eastAsia"/>
              </w:rPr>
              <w:t>O</w:t>
            </w:r>
            <w:r>
              <w:t>utput Regfile &amp; RP—P</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3BD22044" w14:textId="77777777" w:rsidR="00A42E0D" w:rsidRDefault="0032352A">
            <w:r>
              <w:t>池化大小</w:t>
            </w:r>
          </w:p>
        </w:tc>
      </w:tr>
      <w:tr w:rsidR="00A42E0D" w14:paraId="1C12D746"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6AE92A4" w14:textId="77777777" w:rsidR="00A42E0D" w:rsidRDefault="0032352A">
            <w:r>
              <w:rPr>
                <w:rFonts w:hint="eastAsia"/>
              </w:rPr>
              <w:t>2</w:t>
            </w:r>
            <w:r>
              <w:t>1</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23C91DF" w14:textId="77777777" w:rsidR="00A42E0D" w:rsidRDefault="0032352A">
            <w:r>
              <w:t>Pool_S</w:t>
            </w:r>
          </w:p>
        </w:tc>
        <w:tc>
          <w:tcPr>
            <w:tcW w:w="3019" w:type="dxa"/>
            <w:tcBorders>
              <w:top w:val="single" w:sz="8" w:space="0" w:color="auto"/>
              <w:left w:val="single" w:sz="8" w:space="0" w:color="000000"/>
              <w:bottom w:val="single" w:sz="8" w:space="0" w:color="auto"/>
              <w:right w:val="single" w:sz="8" w:space="0" w:color="auto"/>
            </w:tcBorders>
            <w:shd w:val="clear" w:color="auto" w:fill="auto"/>
          </w:tcPr>
          <w:p w14:paraId="68B4C7E4" w14:textId="77777777" w:rsidR="00A42E0D" w:rsidRDefault="0032352A">
            <w:r>
              <w:rPr>
                <w:rFonts w:hint="eastAsia"/>
              </w:rPr>
              <w:t>O</w:t>
            </w:r>
            <w:r>
              <w:t>utput Regfile—S</w:t>
            </w:r>
          </w:p>
        </w:tc>
        <w:tc>
          <w:tcPr>
            <w:tcW w:w="2555" w:type="dxa"/>
            <w:tcBorders>
              <w:top w:val="single" w:sz="8" w:space="0" w:color="000000"/>
              <w:left w:val="single" w:sz="8" w:space="0" w:color="auto"/>
              <w:bottom w:val="single" w:sz="8" w:space="0" w:color="000000"/>
              <w:right w:val="single" w:sz="8" w:space="0" w:color="auto"/>
            </w:tcBorders>
            <w:shd w:val="clear" w:color="auto" w:fill="auto"/>
          </w:tcPr>
          <w:p w14:paraId="7A65524A" w14:textId="77777777" w:rsidR="00A42E0D" w:rsidRDefault="0032352A">
            <w:r>
              <w:t>池化步长</w:t>
            </w:r>
          </w:p>
        </w:tc>
      </w:tr>
    </w:tbl>
    <w:p w14:paraId="19D94B9C" w14:textId="77777777" w:rsidR="00A42E0D" w:rsidRDefault="0032352A">
      <w:pPr>
        <w:pStyle w:val="2"/>
        <w:spacing w:before="156" w:after="156"/>
      </w:pPr>
      <w:bookmarkStart w:id="163" w:name="_Toc62134249"/>
      <w:r>
        <w:t>4.4 WeightBuffer子模块</w:t>
      </w:r>
      <w:bookmarkEnd w:id="163"/>
    </w:p>
    <w:p w14:paraId="40365579" w14:textId="77777777" w:rsidR="00A42E0D" w:rsidRDefault="0032352A">
      <w:pPr>
        <w:pStyle w:val="3"/>
        <w:spacing w:before="156" w:after="156"/>
      </w:pPr>
      <w:bookmarkStart w:id="164" w:name="_Toc62134250"/>
      <w:r>
        <w:rPr>
          <w:rFonts w:hint="eastAsia"/>
        </w:rPr>
        <w:t>4</w:t>
      </w:r>
      <w:r>
        <w:t>.4.1 WeightBuffer功能介绍</w:t>
      </w:r>
      <w:bookmarkEnd w:id="164"/>
    </w:p>
    <w:p w14:paraId="7F79C677" w14:textId="77777777" w:rsidR="00A42E0D" w:rsidRDefault="0032352A">
      <w:pPr>
        <w:ind w:firstLine="420"/>
      </w:pPr>
      <w:r>
        <w:rPr>
          <w:b/>
          <w:bCs/>
        </w:rPr>
        <w:t>作用</w:t>
      </w:r>
      <w:r>
        <w:t>：由8个bank组成</w:t>
      </w:r>
      <w:r>
        <w:rPr>
          <w:rFonts w:hint="eastAsia"/>
        </w:rPr>
        <w:t>，</w:t>
      </w:r>
      <w:r>
        <w:t>每个</w:t>
      </w:r>
      <w:r>
        <w:rPr>
          <w:rFonts w:hint="eastAsia"/>
        </w:rPr>
        <w:t>b</w:t>
      </w:r>
      <w:r>
        <w:t>ank的大小是</w:t>
      </w:r>
      <w:r>
        <w:rPr>
          <w:rFonts w:hint="eastAsia"/>
        </w:rPr>
        <w:t>2</w:t>
      </w:r>
      <w:r>
        <w:t>048byte</w:t>
      </w:r>
      <w:r>
        <w:rPr>
          <w:rFonts w:hint="eastAsia"/>
        </w:rPr>
        <w:t>，</w:t>
      </w:r>
      <w:r>
        <w:t xml:space="preserve"> 8个输入输出端口用于接收和输出weight权重值，按照一定的顺序输出</w:t>
      </w:r>
      <w:r>
        <w:rPr>
          <w:rFonts w:hint="eastAsia"/>
        </w:rPr>
        <w:t>w</w:t>
      </w:r>
      <w:r>
        <w:t>eight值到</w:t>
      </w:r>
      <w:r>
        <w:rPr>
          <w:rFonts w:hint="eastAsia"/>
        </w:rPr>
        <w:t>P</w:t>
      </w:r>
      <w:r>
        <w:t>E阵列里进行计算。</w:t>
      </w:r>
    </w:p>
    <w:p w14:paraId="7DBFB651" w14:textId="77777777" w:rsidR="00A42E0D" w:rsidRDefault="0032352A">
      <w:pPr>
        <w:pStyle w:val="3"/>
        <w:spacing w:before="156" w:after="156"/>
      </w:pPr>
      <w:bookmarkStart w:id="165" w:name="_Toc62134251"/>
      <w:r>
        <w:rPr>
          <w:rFonts w:hint="eastAsia"/>
        </w:rPr>
        <w:t>4</w:t>
      </w:r>
      <w:r>
        <w:t>.4.2 WeightBuffer</w:t>
      </w:r>
      <w:r>
        <w:rPr>
          <w:rFonts w:hint="eastAsia"/>
        </w:rPr>
        <w:t>主要输入输出接口</w:t>
      </w:r>
      <w:bookmarkEnd w:id="165"/>
    </w:p>
    <w:p w14:paraId="3EC241A1" w14:textId="77777777" w:rsidR="00A42E0D" w:rsidRDefault="0032352A">
      <w:pPr>
        <w:pStyle w:val="ae"/>
        <w:spacing w:after="156"/>
      </w:pPr>
      <w:r>
        <w:t>表</w:t>
      </w:r>
      <w:r>
        <w:rPr>
          <w:rFonts w:hint="eastAsia"/>
        </w:rPr>
        <w:t>4-6</w:t>
      </w:r>
      <w:r>
        <w:t xml:space="preserve"> WeightBuffer主要输入接口</w:t>
      </w:r>
    </w:p>
    <w:tbl>
      <w:tblPr>
        <w:tblStyle w:val="ab"/>
        <w:tblW w:w="0" w:type="auto"/>
        <w:tblLook w:val="04A0" w:firstRow="1" w:lastRow="0" w:firstColumn="1" w:lastColumn="0" w:noHBand="0" w:noVBand="1"/>
      </w:tblPr>
      <w:tblGrid>
        <w:gridCol w:w="383"/>
        <w:gridCol w:w="2136"/>
        <w:gridCol w:w="3666"/>
        <w:gridCol w:w="2101"/>
      </w:tblGrid>
      <w:tr w:rsidR="00A42E0D" w14:paraId="2273CA6D" w14:textId="77777777">
        <w:trPr>
          <w:trHeight w:val="420"/>
        </w:trPr>
        <w:tc>
          <w:tcPr>
            <w:tcW w:w="384" w:type="dxa"/>
            <w:tcBorders>
              <w:top w:val="single" w:sz="8" w:space="0" w:color="000000"/>
              <w:left w:val="single" w:sz="8" w:space="0" w:color="000000"/>
              <w:bottom w:val="single" w:sz="8" w:space="0" w:color="000000"/>
              <w:right w:val="single" w:sz="8" w:space="0" w:color="000000"/>
            </w:tcBorders>
            <w:shd w:val="clear" w:color="auto" w:fill="D9D9D9"/>
          </w:tcPr>
          <w:p w14:paraId="3D5C8F3C" w14:textId="77777777" w:rsidR="00A42E0D" w:rsidRDefault="00A42E0D"/>
        </w:tc>
        <w:tc>
          <w:tcPr>
            <w:tcW w:w="2086" w:type="dxa"/>
            <w:tcBorders>
              <w:top w:val="single" w:sz="8" w:space="0" w:color="000000"/>
              <w:left w:val="single" w:sz="8" w:space="0" w:color="000000"/>
              <w:bottom w:val="single" w:sz="8" w:space="0" w:color="000000"/>
              <w:right w:val="single" w:sz="8" w:space="0" w:color="000000"/>
            </w:tcBorders>
            <w:shd w:val="clear" w:color="auto" w:fill="D9D9D9"/>
          </w:tcPr>
          <w:p w14:paraId="22EFD128" w14:textId="77777777" w:rsidR="00A42E0D" w:rsidRDefault="0032352A">
            <w:pPr>
              <w:rPr>
                <w:rFonts w:ascii="Times New Roman" w:eastAsia="Times New Roman" w:hAnsi="Times New Roman"/>
                <w:sz w:val="28"/>
                <w:szCs w:val="28"/>
              </w:rPr>
            </w:pPr>
            <w:r>
              <w:rPr>
                <w:rFonts w:cs="宋体" w:hint="eastAsia"/>
                <w:sz w:val="28"/>
                <w:szCs w:val="28"/>
              </w:rPr>
              <w:t>输入接口名称</w:t>
            </w:r>
          </w:p>
        </w:tc>
        <w:tc>
          <w:tcPr>
            <w:tcW w:w="3692" w:type="dxa"/>
            <w:tcBorders>
              <w:top w:val="single" w:sz="8" w:space="0" w:color="000000"/>
              <w:left w:val="single" w:sz="8" w:space="0" w:color="000000"/>
              <w:bottom w:val="single" w:sz="8" w:space="0" w:color="000000"/>
              <w:right w:val="single" w:sz="8" w:space="0" w:color="000000"/>
            </w:tcBorders>
            <w:shd w:val="clear" w:color="auto" w:fill="D9D9D9"/>
          </w:tcPr>
          <w:p w14:paraId="6537B5A2" w14:textId="77777777" w:rsidR="00A42E0D" w:rsidRDefault="0032352A">
            <w:pPr>
              <w:rPr>
                <w:rFonts w:ascii="Times New Roman" w:eastAsia="Times New Roman" w:hAnsi="Times New Roman"/>
                <w:sz w:val="28"/>
                <w:szCs w:val="28"/>
              </w:rPr>
            </w:pPr>
            <w:r>
              <w:rPr>
                <w:rFonts w:cs="宋体" w:hint="eastAsia"/>
                <w:sz w:val="28"/>
                <w:szCs w:val="28"/>
              </w:rPr>
              <w:t>输入模块</w:t>
            </w:r>
            <w:r>
              <w:rPr>
                <w:rFonts w:ascii="Times New Roman" w:eastAsia="Times New Roman" w:hAnsi="Times New Roman" w:cs="Times New Roman"/>
                <w:sz w:val="28"/>
                <w:szCs w:val="28"/>
              </w:rPr>
              <w:t>—</w:t>
            </w:r>
            <w:r>
              <w:rPr>
                <w:rFonts w:cs="宋体" w:hint="eastAsia"/>
                <w:sz w:val="28"/>
                <w:szCs w:val="28"/>
              </w:rPr>
              <w:t>接口</w:t>
            </w:r>
          </w:p>
        </w:tc>
        <w:tc>
          <w:tcPr>
            <w:tcW w:w="2124" w:type="dxa"/>
            <w:tcBorders>
              <w:top w:val="single" w:sz="8" w:space="0" w:color="000000"/>
              <w:left w:val="single" w:sz="8" w:space="0" w:color="000000"/>
              <w:bottom w:val="single" w:sz="8" w:space="0" w:color="000000"/>
              <w:right w:val="single" w:sz="8" w:space="0" w:color="000000"/>
            </w:tcBorders>
            <w:shd w:val="clear" w:color="auto" w:fill="D9D9D9"/>
          </w:tcPr>
          <w:p w14:paraId="253FFA58" w14:textId="77777777" w:rsidR="00A42E0D" w:rsidRDefault="0032352A">
            <w:pPr>
              <w:rPr>
                <w:rFonts w:ascii="Times New Roman" w:eastAsia="Times New Roman" w:hAnsi="Times New Roman"/>
                <w:sz w:val="28"/>
                <w:szCs w:val="28"/>
              </w:rPr>
            </w:pPr>
            <w:r>
              <w:rPr>
                <w:rFonts w:cs="宋体" w:hint="eastAsia"/>
                <w:sz w:val="28"/>
                <w:szCs w:val="28"/>
              </w:rPr>
              <w:t>作用</w:t>
            </w:r>
          </w:p>
        </w:tc>
      </w:tr>
      <w:tr w:rsidR="00A42E0D" w14:paraId="310FD559" w14:textId="77777777">
        <w:trPr>
          <w:trHeight w:val="555"/>
        </w:trPr>
        <w:tc>
          <w:tcPr>
            <w:tcW w:w="384" w:type="dxa"/>
            <w:tcBorders>
              <w:top w:val="single" w:sz="8" w:space="0" w:color="000000"/>
              <w:left w:val="single" w:sz="8" w:space="0" w:color="000000"/>
              <w:bottom w:val="single" w:sz="8" w:space="0" w:color="000000"/>
              <w:right w:val="single" w:sz="8" w:space="0" w:color="000000"/>
            </w:tcBorders>
            <w:shd w:val="clear" w:color="auto" w:fill="auto"/>
          </w:tcPr>
          <w:p w14:paraId="4F2983E0" w14:textId="77777777" w:rsidR="00A42E0D" w:rsidRDefault="0032352A">
            <w:r>
              <w:t>1</w:t>
            </w:r>
          </w:p>
        </w:tc>
        <w:tc>
          <w:tcPr>
            <w:tcW w:w="2086" w:type="dxa"/>
            <w:tcBorders>
              <w:top w:val="single" w:sz="8" w:space="0" w:color="000000"/>
              <w:left w:val="single" w:sz="8" w:space="0" w:color="000000"/>
              <w:bottom w:val="single" w:sz="8" w:space="0" w:color="auto"/>
              <w:right w:val="single" w:sz="8" w:space="0" w:color="auto"/>
            </w:tcBorders>
            <w:shd w:val="clear" w:color="auto" w:fill="FFFFFF"/>
          </w:tcPr>
          <w:p w14:paraId="06B4FEC5" w14:textId="77777777" w:rsidR="00A42E0D" w:rsidRDefault="0032352A">
            <w:r>
              <w:t>clk_cal</w:t>
            </w:r>
          </w:p>
        </w:tc>
        <w:tc>
          <w:tcPr>
            <w:tcW w:w="3692" w:type="dxa"/>
            <w:tcBorders>
              <w:top w:val="single" w:sz="8" w:space="0" w:color="000000"/>
              <w:left w:val="single" w:sz="8" w:space="0" w:color="auto"/>
              <w:bottom w:val="single" w:sz="8" w:space="0" w:color="000000"/>
              <w:right w:val="single" w:sz="8" w:space="0" w:color="000000"/>
            </w:tcBorders>
            <w:shd w:val="clear" w:color="auto" w:fill="FFFFFF"/>
          </w:tcPr>
          <w:p w14:paraId="689E8F99" w14:textId="77777777" w:rsidR="00A42E0D" w:rsidRDefault="0032352A">
            <w:r>
              <w:rPr>
                <w:rFonts w:cs="宋体" w:hint="eastAsia"/>
              </w:rPr>
              <w:t>外部</w:t>
            </w:r>
            <w:r>
              <w:rPr>
                <w:rFonts w:cs="Times New Roman"/>
              </w:rPr>
              <w:t>—</w:t>
            </w:r>
            <w:r>
              <w:t>clk_cal</w:t>
            </w:r>
          </w:p>
        </w:tc>
        <w:tc>
          <w:tcPr>
            <w:tcW w:w="2124" w:type="dxa"/>
            <w:tcBorders>
              <w:top w:val="single" w:sz="8" w:space="0" w:color="000000"/>
              <w:left w:val="single" w:sz="8" w:space="0" w:color="000000"/>
              <w:bottom w:val="single" w:sz="8" w:space="0" w:color="000000"/>
              <w:right w:val="single" w:sz="8" w:space="0" w:color="auto"/>
            </w:tcBorders>
            <w:shd w:val="clear" w:color="auto" w:fill="auto"/>
          </w:tcPr>
          <w:p w14:paraId="25F7DE17" w14:textId="77777777" w:rsidR="00A42E0D" w:rsidRDefault="0032352A">
            <w:r>
              <w:rPr>
                <w:rFonts w:cs="宋体" w:hint="eastAsia"/>
              </w:rPr>
              <w:t>系统时钟信号</w:t>
            </w:r>
          </w:p>
        </w:tc>
      </w:tr>
      <w:tr w:rsidR="00A42E0D" w14:paraId="6D30262F" w14:textId="77777777">
        <w:trPr>
          <w:trHeight w:val="525"/>
        </w:trPr>
        <w:tc>
          <w:tcPr>
            <w:tcW w:w="384" w:type="dxa"/>
            <w:tcBorders>
              <w:top w:val="single" w:sz="8" w:space="0" w:color="000000"/>
              <w:left w:val="single" w:sz="8" w:space="0" w:color="000000"/>
              <w:bottom w:val="single" w:sz="8" w:space="0" w:color="000000"/>
              <w:right w:val="single" w:sz="8" w:space="0" w:color="000000"/>
            </w:tcBorders>
            <w:shd w:val="clear" w:color="auto" w:fill="auto"/>
          </w:tcPr>
          <w:p w14:paraId="47788BA0" w14:textId="77777777" w:rsidR="00A42E0D" w:rsidRDefault="0032352A">
            <w:r>
              <w:lastRenderedPageBreak/>
              <w:t>2</w:t>
            </w:r>
          </w:p>
        </w:tc>
        <w:tc>
          <w:tcPr>
            <w:tcW w:w="2086" w:type="dxa"/>
            <w:tcBorders>
              <w:top w:val="single" w:sz="8" w:space="0" w:color="auto"/>
              <w:left w:val="single" w:sz="8" w:space="0" w:color="000000"/>
              <w:bottom w:val="single" w:sz="8" w:space="0" w:color="auto"/>
              <w:right w:val="single" w:sz="8" w:space="0" w:color="auto"/>
            </w:tcBorders>
            <w:shd w:val="clear" w:color="auto" w:fill="FFFFFF"/>
          </w:tcPr>
          <w:p w14:paraId="76916039" w14:textId="77777777" w:rsidR="00A42E0D" w:rsidRDefault="0032352A">
            <w:r>
              <w:t>rst_ cal_n</w:t>
            </w:r>
          </w:p>
        </w:tc>
        <w:tc>
          <w:tcPr>
            <w:tcW w:w="3692" w:type="dxa"/>
            <w:tcBorders>
              <w:top w:val="single" w:sz="8" w:space="0" w:color="000000"/>
              <w:left w:val="single" w:sz="8" w:space="0" w:color="auto"/>
              <w:bottom w:val="single" w:sz="8" w:space="0" w:color="000000"/>
              <w:right w:val="single" w:sz="8" w:space="0" w:color="000000"/>
            </w:tcBorders>
            <w:shd w:val="clear" w:color="auto" w:fill="FFFFFF"/>
          </w:tcPr>
          <w:p w14:paraId="42256883" w14:textId="77777777" w:rsidR="00A42E0D" w:rsidRDefault="0032352A">
            <w:r>
              <w:rPr>
                <w:rFonts w:cs="宋体" w:hint="eastAsia"/>
              </w:rPr>
              <w:t>外部</w:t>
            </w:r>
            <w:r>
              <w:rPr>
                <w:rFonts w:cs="Times New Roman"/>
              </w:rPr>
              <w:t>—</w:t>
            </w:r>
            <w:r>
              <w:t>rst_cal_ n</w:t>
            </w:r>
          </w:p>
        </w:tc>
        <w:tc>
          <w:tcPr>
            <w:tcW w:w="2124" w:type="dxa"/>
            <w:tcBorders>
              <w:top w:val="single" w:sz="8" w:space="0" w:color="000000"/>
              <w:left w:val="single" w:sz="8" w:space="0" w:color="000000"/>
              <w:bottom w:val="single" w:sz="8" w:space="0" w:color="000000"/>
              <w:right w:val="single" w:sz="8" w:space="0" w:color="auto"/>
            </w:tcBorders>
            <w:shd w:val="clear" w:color="auto" w:fill="auto"/>
          </w:tcPr>
          <w:p w14:paraId="30274288" w14:textId="77777777" w:rsidR="00A42E0D" w:rsidRDefault="0032352A">
            <w:r>
              <w:rPr>
                <w:rFonts w:cs="宋体" w:hint="eastAsia"/>
              </w:rPr>
              <w:t>复位信号</w:t>
            </w:r>
          </w:p>
        </w:tc>
      </w:tr>
      <w:tr w:rsidR="00A42E0D" w14:paraId="2331B63B" w14:textId="77777777">
        <w:trPr>
          <w:trHeight w:val="525"/>
        </w:trPr>
        <w:tc>
          <w:tcPr>
            <w:tcW w:w="384" w:type="dxa"/>
            <w:tcBorders>
              <w:top w:val="single" w:sz="8" w:space="0" w:color="000000"/>
              <w:left w:val="single" w:sz="8" w:space="0" w:color="000000"/>
              <w:bottom w:val="single" w:sz="8" w:space="0" w:color="000000"/>
              <w:right w:val="single" w:sz="8" w:space="0" w:color="000000"/>
            </w:tcBorders>
            <w:shd w:val="clear" w:color="auto" w:fill="auto"/>
          </w:tcPr>
          <w:p w14:paraId="6B35BD8D" w14:textId="77777777" w:rsidR="00A42E0D" w:rsidRDefault="0032352A">
            <w:r>
              <w:t>3</w:t>
            </w:r>
          </w:p>
        </w:tc>
        <w:tc>
          <w:tcPr>
            <w:tcW w:w="2086" w:type="dxa"/>
            <w:tcBorders>
              <w:top w:val="single" w:sz="8" w:space="0" w:color="auto"/>
              <w:left w:val="single" w:sz="8" w:space="0" w:color="000000"/>
              <w:bottom w:val="single" w:sz="8" w:space="0" w:color="000000"/>
              <w:right w:val="single" w:sz="8" w:space="0" w:color="000000"/>
            </w:tcBorders>
            <w:shd w:val="clear" w:color="auto" w:fill="auto"/>
          </w:tcPr>
          <w:p w14:paraId="07B5BA65" w14:textId="77777777" w:rsidR="00A42E0D" w:rsidRDefault="0032352A">
            <w:pPr>
              <w:rPr>
                <w:color w:val="FF0000"/>
              </w:rPr>
            </w:pPr>
            <w:r>
              <w:t>layer2weight_cnt</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14:paraId="61BC6505" w14:textId="77777777" w:rsidR="00A42E0D" w:rsidRDefault="0032352A">
            <w:pPr>
              <w:rPr>
                <w:color w:val="FF0000"/>
              </w:rPr>
            </w:pPr>
            <w:r>
              <w:t>SPU—nn_layer_cnt</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137C50BA" w14:textId="77777777" w:rsidR="00A42E0D" w:rsidRDefault="0032352A">
            <w:r>
              <w:rPr>
                <w:rFonts w:cs="宋体" w:hint="eastAsia"/>
              </w:rPr>
              <w:t>当前处理网络层索引</w:t>
            </w:r>
          </w:p>
        </w:tc>
      </w:tr>
      <w:tr w:rsidR="00A42E0D" w14:paraId="2A779F2A" w14:textId="77777777">
        <w:tc>
          <w:tcPr>
            <w:tcW w:w="384" w:type="dxa"/>
            <w:tcBorders>
              <w:top w:val="single" w:sz="8" w:space="0" w:color="000000"/>
              <w:left w:val="single" w:sz="8" w:space="0" w:color="000000"/>
              <w:bottom w:val="single" w:sz="8" w:space="0" w:color="000000"/>
              <w:right w:val="single" w:sz="8" w:space="0" w:color="000000"/>
            </w:tcBorders>
            <w:shd w:val="clear" w:color="auto" w:fill="auto"/>
          </w:tcPr>
          <w:p w14:paraId="4528B3EC" w14:textId="77777777" w:rsidR="00A42E0D" w:rsidRDefault="0032352A">
            <w:r>
              <w:t>4</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14:paraId="458B514E" w14:textId="77777777" w:rsidR="00A42E0D" w:rsidRDefault="0032352A">
            <w:r>
              <w:rPr>
                <w:sz w:val="22"/>
              </w:rPr>
              <w:t>wt_I_addr</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14:paraId="0CBAFEBF" w14:textId="77777777" w:rsidR="00A42E0D" w:rsidRDefault="0032352A">
            <w:r>
              <w:t>MemoryController—</w:t>
            </w:r>
            <w:r>
              <w:rPr>
                <w:sz w:val="22"/>
              </w:rPr>
              <w:t>wt_I_addr</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7CCB9DF4" w14:textId="77777777" w:rsidR="00A42E0D" w:rsidRDefault="0032352A">
            <w:r>
              <w:rPr>
                <w:rFonts w:cs="宋体"/>
              </w:rPr>
              <w:t>写入</w:t>
            </w:r>
            <w:r>
              <w:rPr>
                <w:rFonts w:cs="宋体" w:hint="eastAsia"/>
              </w:rPr>
              <w:t>w</w:t>
            </w:r>
            <w:r>
              <w:rPr>
                <w:rFonts w:cs="宋体"/>
              </w:rPr>
              <w:t>eight的地址</w:t>
            </w:r>
          </w:p>
        </w:tc>
      </w:tr>
      <w:tr w:rsidR="00A42E0D" w14:paraId="0D7E3F12" w14:textId="77777777">
        <w:trPr>
          <w:trHeight w:val="525"/>
        </w:trPr>
        <w:tc>
          <w:tcPr>
            <w:tcW w:w="384" w:type="dxa"/>
            <w:tcBorders>
              <w:top w:val="single" w:sz="8" w:space="0" w:color="000000"/>
              <w:left w:val="single" w:sz="8" w:space="0" w:color="000000"/>
              <w:bottom w:val="single" w:sz="8" w:space="0" w:color="000000"/>
              <w:right w:val="single" w:sz="8" w:space="0" w:color="000000"/>
            </w:tcBorders>
            <w:shd w:val="clear" w:color="auto" w:fill="auto"/>
          </w:tcPr>
          <w:p w14:paraId="4A21DC1C" w14:textId="77777777" w:rsidR="00A42E0D" w:rsidRDefault="0032352A">
            <w:r>
              <w:t>5</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14:paraId="1005ED73" w14:textId="77777777" w:rsidR="00A42E0D" w:rsidRDefault="0032352A">
            <w:r>
              <w:t>wt_I_vld</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14:paraId="4E730EFF" w14:textId="77777777" w:rsidR="00A42E0D" w:rsidRDefault="0032352A">
            <w:r>
              <w:t>MemoryController—wt_I_vld</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2F132BA6" w14:textId="77777777" w:rsidR="00A42E0D" w:rsidRDefault="0032352A">
            <w:r>
              <w:rPr>
                <w:rFonts w:cs="宋体" w:hint="eastAsia"/>
              </w:rPr>
              <w:t>写入w</w:t>
            </w:r>
            <w:r>
              <w:rPr>
                <w:rFonts w:cs="宋体"/>
              </w:rPr>
              <w:t>eight有效信号</w:t>
            </w:r>
          </w:p>
        </w:tc>
      </w:tr>
      <w:tr w:rsidR="00A42E0D" w14:paraId="35EEB4D1" w14:textId="77777777">
        <w:tc>
          <w:tcPr>
            <w:tcW w:w="384" w:type="dxa"/>
            <w:tcBorders>
              <w:top w:val="single" w:sz="8" w:space="0" w:color="000000"/>
              <w:left w:val="single" w:sz="8" w:space="0" w:color="000000"/>
              <w:bottom w:val="single" w:sz="8" w:space="0" w:color="000000"/>
              <w:right w:val="single" w:sz="8" w:space="0" w:color="000000"/>
            </w:tcBorders>
            <w:shd w:val="clear" w:color="auto" w:fill="auto"/>
          </w:tcPr>
          <w:p w14:paraId="3F465F1E" w14:textId="77777777" w:rsidR="00A42E0D" w:rsidRDefault="0032352A">
            <w:r>
              <w:t>6</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14:paraId="09BBE9FA" w14:textId="77777777" w:rsidR="00A42E0D" w:rsidRDefault="0032352A">
            <w:r>
              <w:t>wt_C0_addr</w:t>
            </w:r>
            <w:r>
              <w:rPr>
                <w:rFonts w:asciiTheme="minorEastAsia" w:eastAsiaTheme="minorEastAsia" w:hAnsiTheme="minorEastAsia"/>
              </w:rPr>
              <w:t>-</w:t>
            </w:r>
            <w:r>
              <w:t xml:space="preserve"> </w:t>
            </w:r>
            <w:r>
              <w:rPr>
                <w:rFonts w:asciiTheme="minorEastAsia" w:eastAsiaTheme="minorEastAsia" w:hAnsiTheme="minorEastAsia"/>
              </w:rPr>
              <w:t>wt_C7_addr</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14:paraId="090BDAC4" w14:textId="77777777" w:rsidR="00A42E0D" w:rsidRDefault="0032352A">
            <w:r>
              <w:t>MemoryController—wt_C0_addr</w:t>
            </w:r>
            <w:r>
              <w:rPr>
                <w:rFonts w:asciiTheme="minorEastAsia" w:eastAsiaTheme="minorEastAsia" w:hAnsiTheme="minorEastAsia"/>
              </w:rPr>
              <w:t>-</w:t>
            </w:r>
            <w:r>
              <w:t xml:space="preserve"> </w:t>
            </w:r>
            <w:r>
              <w:rPr>
                <w:rFonts w:asciiTheme="minorEastAsia" w:eastAsiaTheme="minorEastAsia" w:hAnsiTheme="minorEastAsia"/>
              </w:rPr>
              <w:t>wt_C7_addr</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26D4347F" w14:textId="77777777" w:rsidR="00A42E0D" w:rsidRDefault="0032352A">
            <w:r>
              <w:rPr>
                <w:rFonts w:cs="宋体" w:hint="eastAsia"/>
              </w:rPr>
              <w:t>读出w</w:t>
            </w:r>
            <w:r>
              <w:rPr>
                <w:rFonts w:cs="宋体"/>
              </w:rPr>
              <w:t>eight的地址</w:t>
            </w:r>
          </w:p>
        </w:tc>
      </w:tr>
      <w:tr w:rsidR="00A42E0D" w14:paraId="6B3EFBDF" w14:textId="77777777">
        <w:trPr>
          <w:trHeight w:val="420"/>
        </w:trPr>
        <w:tc>
          <w:tcPr>
            <w:tcW w:w="384" w:type="dxa"/>
            <w:tcBorders>
              <w:top w:val="single" w:sz="8" w:space="0" w:color="000000"/>
              <w:left w:val="single" w:sz="8" w:space="0" w:color="000000"/>
              <w:bottom w:val="single" w:sz="8" w:space="0" w:color="000000"/>
              <w:right w:val="single" w:sz="8" w:space="0" w:color="000000"/>
            </w:tcBorders>
            <w:shd w:val="clear" w:color="auto" w:fill="auto"/>
          </w:tcPr>
          <w:p w14:paraId="219B971C" w14:textId="77777777" w:rsidR="00A42E0D" w:rsidRDefault="0032352A">
            <w:r>
              <w:t>7</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14:paraId="6900D733" w14:textId="77777777" w:rsidR="00A42E0D" w:rsidRDefault="0032352A">
            <w:r>
              <w:t>wt_C0_O_vld- wt_C7_O_vld</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14:paraId="604CAB0C" w14:textId="77777777" w:rsidR="00A42E0D" w:rsidRDefault="0032352A">
            <w:r>
              <w:t>MemoryController—wt_C0_O_vld- wt_C7_O_vld</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784ADE4C" w14:textId="77777777" w:rsidR="00A42E0D" w:rsidRDefault="0032352A">
            <w:r>
              <w:rPr>
                <w:rFonts w:cs="宋体" w:hint="eastAsia"/>
              </w:rPr>
              <w:t>读出w</w:t>
            </w:r>
            <w:r>
              <w:rPr>
                <w:rFonts w:cs="宋体"/>
              </w:rPr>
              <w:t>eight的地址的有效信号</w:t>
            </w:r>
          </w:p>
        </w:tc>
      </w:tr>
    </w:tbl>
    <w:p w14:paraId="6A519A5D" w14:textId="77777777" w:rsidR="00A42E0D" w:rsidRDefault="00A42E0D"/>
    <w:p w14:paraId="579BC178" w14:textId="77777777" w:rsidR="00A42E0D" w:rsidRDefault="0032352A">
      <w:pPr>
        <w:pStyle w:val="ae"/>
        <w:spacing w:after="156"/>
      </w:pPr>
      <w:r>
        <w:t>表</w:t>
      </w:r>
      <w:r>
        <w:rPr>
          <w:rFonts w:hint="eastAsia"/>
        </w:rPr>
        <w:t>4-7</w:t>
      </w:r>
      <w:r>
        <w:t xml:space="preserve"> WeightBuffer主要输</w:t>
      </w:r>
      <w:r>
        <w:rPr>
          <w:rFonts w:hint="eastAsia"/>
        </w:rPr>
        <w:t>出</w:t>
      </w:r>
      <w:r>
        <w:t>接口</w:t>
      </w:r>
    </w:p>
    <w:tbl>
      <w:tblPr>
        <w:tblStyle w:val="ab"/>
        <w:tblW w:w="0" w:type="auto"/>
        <w:tblLook w:val="04A0" w:firstRow="1" w:lastRow="0" w:firstColumn="1" w:lastColumn="0" w:noHBand="0" w:noVBand="1"/>
      </w:tblPr>
      <w:tblGrid>
        <w:gridCol w:w="384"/>
        <w:gridCol w:w="2086"/>
        <w:gridCol w:w="3692"/>
        <w:gridCol w:w="2124"/>
      </w:tblGrid>
      <w:tr w:rsidR="00A42E0D" w14:paraId="0C3A8AD6" w14:textId="77777777">
        <w:trPr>
          <w:trHeight w:val="420"/>
        </w:trPr>
        <w:tc>
          <w:tcPr>
            <w:tcW w:w="384" w:type="dxa"/>
            <w:tcBorders>
              <w:top w:val="single" w:sz="8" w:space="0" w:color="000000"/>
              <w:left w:val="single" w:sz="8" w:space="0" w:color="000000"/>
              <w:bottom w:val="single" w:sz="8" w:space="0" w:color="000000"/>
              <w:right w:val="single" w:sz="8" w:space="0" w:color="000000"/>
            </w:tcBorders>
            <w:shd w:val="clear" w:color="auto" w:fill="D9D9D9"/>
          </w:tcPr>
          <w:p w14:paraId="0D59F0B6" w14:textId="77777777" w:rsidR="00A42E0D" w:rsidRDefault="00A42E0D"/>
        </w:tc>
        <w:tc>
          <w:tcPr>
            <w:tcW w:w="2086" w:type="dxa"/>
            <w:tcBorders>
              <w:top w:val="single" w:sz="8" w:space="0" w:color="000000"/>
              <w:left w:val="single" w:sz="8" w:space="0" w:color="000000"/>
              <w:bottom w:val="single" w:sz="8" w:space="0" w:color="000000"/>
              <w:right w:val="single" w:sz="8" w:space="0" w:color="000000"/>
            </w:tcBorders>
            <w:shd w:val="clear" w:color="auto" w:fill="D9D9D9"/>
          </w:tcPr>
          <w:p w14:paraId="4E7440F8" w14:textId="77777777" w:rsidR="00A42E0D" w:rsidRDefault="0032352A">
            <w:pPr>
              <w:rPr>
                <w:rFonts w:ascii="Times New Roman" w:eastAsia="Times New Roman" w:hAnsi="Times New Roman"/>
                <w:sz w:val="28"/>
                <w:szCs w:val="28"/>
              </w:rPr>
            </w:pPr>
            <w:r>
              <w:rPr>
                <w:rFonts w:cs="宋体" w:hint="eastAsia"/>
                <w:sz w:val="28"/>
                <w:szCs w:val="28"/>
              </w:rPr>
              <w:t>输出接口名称</w:t>
            </w:r>
          </w:p>
        </w:tc>
        <w:tc>
          <w:tcPr>
            <w:tcW w:w="3692" w:type="dxa"/>
            <w:tcBorders>
              <w:top w:val="single" w:sz="8" w:space="0" w:color="000000"/>
              <w:left w:val="single" w:sz="8" w:space="0" w:color="000000"/>
              <w:bottom w:val="single" w:sz="8" w:space="0" w:color="000000"/>
              <w:right w:val="single" w:sz="8" w:space="0" w:color="000000"/>
            </w:tcBorders>
            <w:shd w:val="clear" w:color="auto" w:fill="D9D9D9"/>
          </w:tcPr>
          <w:p w14:paraId="5CED558A" w14:textId="77777777" w:rsidR="00A42E0D" w:rsidRDefault="0032352A">
            <w:pPr>
              <w:rPr>
                <w:rFonts w:ascii="Times New Roman" w:eastAsia="Times New Roman" w:hAnsi="Times New Roman"/>
                <w:sz w:val="28"/>
                <w:szCs w:val="28"/>
              </w:rPr>
            </w:pPr>
            <w:r>
              <w:rPr>
                <w:rFonts w:cs="宋体" w:hint="eastAsia"/>
                <w:sz w:val="28"/>
                <w:szCs w:val="28"/>
              </w:rPr>
              <w:t>输出模块</w:t>
            </w:r>
            <w:r>
              <w:rPr>
                <w:rFonts w:ascii="Times New Roman" w:eastAsia="Times New Roman" w:hAnsi="Times New Roman" w:cs="Times New Roman"/>
                <w:sz w:val="28"/>
                <w:szCs w:val="28"/>
              </w:rPr>
              <w:t>—</w:t>
            </w:r>
            <w:r>
              <w:rPr>
                <w:rFonts w:cs="宋体" w:hint="eastAsia"/>
                <w:sz w:val="28"/>
                <w:szCs w:val="28"/>
              </w:rPr>
              <w:t>接口</w:t>
            </w:r>
          </w:p>
        </w:tc>
        <w:tc>
          <w:tcPr>
            <w:tcW w:w="2124" w:type="dxa"/>
            <w:tcBorders>
              <w:top w:val="single" w:sz="8" w:space="0" w:color="000000"/>
              <w:left w:val="single" w:sz="8" w:space="0" w:color="000000"/>
              <w:bottom w:val="single" w:sz="8" w:space="0" w:color="000000"/>
              <w:right w:val="single" w:sz="8" w:space="0" w:color="000000"/>
            </w:tcBorders>
            <w:shd w:val="clear" w:color="auto" w:fill="D9D9D9"/>
          </w:tcPr>
          <w:p w14:paraId="17F77B1B" w14:textId="77777777" w:rsidR="00A42E0D" w:rsidRDefault="0032352A">
            <w:pPr>
              <w:rPr>
                <w:rFonts w:ascii="Times New Roman" w:eastAsia="Times New Roman" w:hAnsi="Times New Roman"/>
                <w:sz w:val="28"/>
                <w:szCs w:val="28"/>
              </w:rPr>
            </w:pPr>
            <w:r>
              <w:rPr>
                <w:rFonts w:cs="宋体" w:hint="eastAsia"/>
                <w:sz w:val="28"/>
                <w:szCs w:val="28"/>
              </w:rPr>
              <w:t>作用</w:t>
            </w:r>
          </w:p>
        </w:tc>
      </w:tr>
      <w:tr w:rsidR="00A42E0D" w14:paraId="57413DF1" w14:textId="77777777">
        <w:tc>
          <w:tcPr>
            <w:tcW w:w="384" w:type="dxa"/>
            <w:tcBorders>
              <w:top w:val="single" w:sz="8" w:space="0" w:color="000000"/>
              <w:left w:val="single" w:sz="8" w:space="0" w:color="000000"/>
              <w:bottom w:val="single" w:sz="8" w:space="0" w:color="000000"/>
              <w:right w:val="single" w:sz="8" w:space="0" w:color="000000"/>
            </w:tcBorders>
            <w:shd w:val="clear" w:color="auto" w:fill="auto"/>
          </w:tcPr>
          <w:p w14:paraId="3CECE6EB" w14:textId="77777777" w:rsidR="00A42E0D" w:rsidRDefault="0032352A">
            <w:pPr>
              <w:rPr>
                <w:color w:val="000000"/>
              </w:rPr>
            </w:pPr>
            <w:r>
              <w:t>1</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14:paraId="6763A188" w14:textId="77777777" w:rsidR="00A42E0D" w:rsidRDefault="0032352A">
            <w:r>
              <w:t>wt_Ovld0- wt_Ovld7</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14:paraId="7438C847" w14:textId="77777777" w:rsidR="00A42E0D" w:rsidRDefault="0032352A">
            <w:r>
              <w:t>PE</w:t>
            </w:r>
            <w:r>
              <w:rPr>
                <w:rFonts w:hint="eastAsia"/>
              </w:rPr>
              <w:t>_</w:t>
            </w:r>
            <w:r>
              <w:t>array—IweightVld0</w:t>
            </w:r>
            <w:r>
              <w:rPr>
                <w:rFonts w:asciiTheme="minorEastAsia" w:eastAsiaTheme="minorEastAsia" w:hAnsiTheme="minorEastAsia"/>
              </w:rPr>
              <w:t>-</w:t>
            </w:r>
            <w:r>
              <w:t xml:space="preserve"> IweightVld7</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41683EE2" w14:textId="77777777" w:rsidR="00A42E0D" w:rsidRDefault="0032352A">
            <w:pPr>
              <w:rPr>
                <w:color w:val="000000"/>
              </w:rPr>
            </w:pPr>
            <w:r>
              <w:rPr>
                <w:rFonts w:cs="宋体" w:hint="eastAsia"/>
              </w:rPr>
              <w:t>读出w</w:t>
            </w:r>
            <w:r>
              <w:rPr>
                <w:rFonts w:cs="宋体"/>
              </w:rPr>
              <w:t>eight的有效信号</w:t>
            </w:r>
          </w:p>
        </w:tc>
      </w:tr>
      <w:tr w:rsidR="00A42E0D" w14:paraId="475692E1" w14:textId="77777777">
        <w:trPr>
          <w:trHeight w:val="420"/>
        </w:trPr>
        <w:tc>
          <w:tcPr>
            <w:tcW w:w="384" w:type="dxa"/>
            <w:tcBorders>
              <w:top w:val="single" w:sz="8" w:space="0" w:color="000000"/>
              <w:left w:val="single" w:sz="8" w:space="0" w:color="000000"/>
              <w:bottom w:val="single" w:sz="8" w:space="0" w:color="000000"/>
              <w:right w:val="single" w:sz="8" w:space="0" w:color="000000"/>
            </w:tcBorders>
            <w:shd w:val="clear" w:color="auto" w:fill="auto"/>
          </w:tcPr>
          <w:p w14:paraId="7CF21838" w14:textId="77777777" w:rsidR="00A42E0D" w:rsidRDefault="0032352A">
            <w:r>
              <w:t>2</w:t>
            </w:r>
          </w:p>
        </w:tc>
        <w:tc>
          <w:tcPr>
            <w:tcW w:w="2086" w:type="dxa"/>
            <w:tcBorders>
              <w:top w:val="single" w:sz="8" w:space="0" w:color="000000"/>
              <w:left w:val="single" w:sz="8" w:space="0" w:color="000000"/>
              <w:bottom w:val="single" w:sz="8" w:space="0" w:color="000000"/>
              <w:right w:val="single" w:sz="8" w:space="0" w:color="000000"/>
            </w:tcBorders>
            <w:shd w:val="clear" w:color="auto" w:fill="auto"/>
          </w:tcPr>
          <w:p w14:paraId="6E981C18" w14:textId="77777777" w:rsidR="00A42E0D" w:rsidRDefault="0032352A">
            <w:r>
              <w:t>kernel_C0_O- kernel_C7_O</w:t>
            </w:r>
          </w:p>
        </w:tc>
        <w:tc>
          <w:tcPr>
            <w:tcW w:w="3692" w:type="dxa"/>
            <w:tcBorders>
              <w:top w:val="single" w:sz="8" w:space="0" w:color="000000"/>
              <w:left w:val="single" w:sz="8" w:space="0" w:color="000000"/>
              <w:bottom w:val="single" w:sz="8" w:space="0" w:color="000000"/>
              <w:right w:val="single" w:sz="8" w:space="0" w:color="000000"/>
            </w:tcBorders>
            <w:shd w:val="clear" w:color="auto" w:fill="auto"/>
          </w:tcPr>
          <w:p w14:paraId="5C7AB961" w14:textId="77777777" w:rsidR="00A42E0D" w:rsidRDefault="0032352A">
            <w:r>
              <w:t>PE_array—Iweight0- Iweight7</w:t>
            </w:r>
          </w:p>
        </w:tc>
        <w:tc>
          <w:tcPr>
            <w:tcW w:w="2124" w:type="dxa"/>
            <w:tcBorders>
              <w:top w:val="single" w:sz="8" w:space="0" w:color="000000"/>
              <w:left w:val="single" w:sz="8" w:space="0" w:color="000000"/>
              <w:bottom w:val="single" w:sz="8" w:space="0" w:color="000000"/>
              <w:right w:val="single" w:sz="8" w:space="0" w:color="000000"/>
            </w:tcBorders>
            <w:shd w:val="clear" w:color="auto" w:fill="auto"/>
          </w:tcPr>
          <w:p w14:paraId="6B26B765" w14:textId="77777777" w:rsidR="00A42E0D" w:rsidRDefault="0032352A">
            <w:r>
              <w:rPr>
                <w:rFonts w:cs="宋体" w:hint="eastAsia"/>
              </w:rPr>
              <w:t>读出w</w:t>
            </w:r>
            <w:r>
              <w:rPr>
                <w:rFonts w:cs="宋体"/>
              </w:rPr>
              <w:t>eight</w:t>
            </w:r>
            <w:r>
              <w:rPr>
                <w:rFonts w:cs="宋体" w:hint="eastAsia"/>
              </w:rPr>
              <w:t>接口</w:t>
            </w:r>
          </w:p>
        </w:tc>
      </w:tr>
    </w:tbl>
    <w:p w14:paraId="5F4D9EDF" w14:textId="77777777" w:rsidR="00A42E0D" w:rsidRDefault="0032352A">
      <w:pPr>
        <w:pStyle w:val="2"/>
        <w:spacing w:before="156" w:after="156"/>
      </w:pPr>
      <w:bookmarkStart w:id="166" w:name="_Toc62134252"/>
      <w:r>
        <w:t>4.5 InOutBuffer子模块</w:t>
      </w:r>
      <w:bookmarkEnd w:id="166"/>
    </w:p>
    <w:p w14:paraId="3FD4C8BF" w14:textId="77777777" w:rsidR="00A42E0D" w:rsidRDefault="0032352A">
      <w:pPr>
        <w:pStyle w:val="3"/>
        <w:spacing w:before="156" w:after="156"/>
      </w:pPr>
      <w:bookmarkStart w:id="167" w:name="_Toc62134253"/>
      <w:r>
        <w:t>4.5.1 InOut_Buffer功能介绍</w:t>
      </w:r>
      <w:bookmarkEnd w:id="167"/>
    </w:p>
    <w:p w14:paraId="61262B44" w14:textId="77777777" w:rsidR="00A42E0D" w:rsidRDefault="0032352A">
      <w:pPr>
        <w:ind w:firstLine="420"/>
      </w:pPr>
      <w:r>
        <w:rPr>
          <w:b/>
          <w:bCs/>
        </w:rPr>
        <w:t>作用</w:t>
      </w:r>
      <w:r>
        <w:t>：由2块4096*8bit的SRAM组成，每块有8个bank提供8个输入输出端口用于接收原始ECG信号和OutputRegfile的输出，同时将数SRAM中的数据输出至InputRegfile。</w:t>
      </w:r>
    </w:p>
    <w:p w14:paraId="1056AE6A" w14:textId="77777777" w:rsidR="00A42E0D" w:rsidRDefault="0032352A">
      <w:pPr>
        <w:ind w:firstLine="420"/>
      </w:pPr>
      <w:r>
        <w:rPr>
          <w:b/>
          <w:bCs/>
        </w:rPr>
        <w:t>乒乓操作</w:t>
      </w:r>
      <w:r>
        <w:t>：两块SRAM用于乒乓操作。根据特征图所属于的网络层索引，在同一时刻，输入数据流选择单元选择其中一块SRAM，将输入数据按通道，从SRAM的第一个地址放置特征值；同时输出数据流选择单元选择另一块SRAM，将其保存的特征值输出至InputRegfile。</w:t>
      </w:r>
    </w:p>
    <w:p w14:paraId="686DE2C2" w14:textId="77777777" w:rsidR="00A42E0D" w:rsidRDefault="0032352A">
      <w:r>
        <w:rPr>
          <w:b/>
          <w:bCs/>
        </w:rPr>
        <w:lastRenderedPageBreak/>
        <w:t>数据输入</w:t>
      </w:r>
      <w:r>
        <w:t>：</w:t>
      </w:r>
    </w:p>
    <w:p w14:paraId="5AA12CE7" w14:textId="77777777" w:rsidR="00A42E0D" w:rsidRDefault="0032352A">
      <w:pPr>
        <w:ind w:firstLine="420"/>
      </w:pPr>
      <w:r>
        <w:t>数据由ReLU&amp;Pooling模块输入，</w:t>
      </w:r>
      <w:r>
        <w:rPr>
          <w:b/>
          <w:bCs/>
        </w:rPr>
        <w:t>每次</w:t>
      </w:r>
      <w:r>
        <w:t>写入Bm(8)个数据，每个bank写入一个数据，8个bank的写入地址相同。仅由ReLU&amp;Pooling模块控制，写入地址由In_Out_Buffer产生。数据输入顺序依次为：输出Map0的第1部分，输出Map1的第1部分，输出Map2的第1部分，以此类推直到输出MapN的第1部分；然后开始输出Map的第2部分数据输入；重复上述操作直至完成所有输出Map的写入。</w:t>
      </w:r>
    </w:p>
    <w:p w14:paraId="7444807E" w14:textId="77777777" w:rsidR="00A42E0D" w:rsidRDefault="0032352A">
      <w:pPr>
        <w:jc w:val="center"/>
      </w:pPr>
      <w:r>
        <w:rPr>
          <w:noProof/>
        </w:rPr>
        <w:drawing>
          <wp:inline distT="0" distB="0" distL="0" distR="0" wp14:anchorId="46F4D4E4" wp14:editId="399814BB">
            <wp:extent cx="4143375" cy="2533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143375" cy="2533650"/>
                    </a:xfrm>
                    <a:prstGeom prst="rect">
                      <a:avLst/>
                    </a:prstGeom>
                  </pic:spPr>
                </pic:pic>
              </a:graphicData>
            </a:graphic>
          </wp:inline>
        </w:drawing>
      </w:r>
    </w:p>
    <w:p w14:paraId="0302552B" w14:textId="77777777" w:rsidR="00A42E0D" w:rsidRDefault="0032352A">
      <w:pPr>
        <w:pStyle w:val="ae"/>
        <w:spacing w:after="156"/>
      </w:pPr>
      <w:r>
        <w:t>图</w:t>
      </w:r>
      <w:r>
        <w:rPr>
          <w:rFonts w:hint="eastAsia"/>
        </w:rPr>
        <w:t>4-4</w:t>
      </w:r>
      <w:r>
        <w:t xml:space="preserve"> 输出通道展示图</w:t>
      </w:r>
    </w:p>
    <w:p w14:paraId="0B89FB9C" w14:textId="77777777" w:rsidR="00A42E0D" w:rsidRDefault="0032352A">
      <w:pPr>
        <w:ind w:leftChars="100" w:left="240"/>
      </w:pPr>
      <w:r>
        <w:t>Step 1：写入Omap 1的第一列；</w:t>
      </w:r>
    </w:p>
    <w:p w14:paraId="478650DD" w14:textId="77777777" w:rsidR="00A42E0D" w:rsidRDefault="0032352A">
      <w:pPr>
        <w:ind w:leftChars="100" w:left="240"/>
      </w:pPr>
      <w:r>
        <w:t>Step 2：写入Omap 2的第一列；</w:t>
      </w:r>
    </w:p>
    <w:p w14:paraId="06D8F9CF" w14:textId="77777777" w:rsidR="00A42E0D" w:rsidRDefault="0032352A">
      <w:pPr>
        <w:ind w:leftChars="100" w:left="240"/>
      </w:pPr>
      <w:r>
        <w:t>...</w:t>
      </w:r>
    </w:p>
    <w:p w14:paraId="4CF421FC" w14:textId="77777777" w:rsidR="00A42E0D" w:rsidRDefault="0032352A">
      <w:pPr>
        <w:ind w:leftChars="100" w:left="240"/>
      </w:pPr>
      <w:r>
        <w:t>Step N：写入Omap N的第一列；</w:t>
      </w:r>
    </w:p>
    <w:p w14:paraId="4CC8ABB2" w14:textId="77777777" w:rsidR="00A42E0D" w:rsidRDefault="0032352A">
      <w:pPr>
        <w:ind w:leftChars="100" w:left="240"/>
      </w:pPr>
      <w:r>
        <w:t>Step N+1到Step 2N：重复上述Omap的写入第二列；</w:t>
      </w:r>
    </w:p>
    <w:p w14:paraId="496F9BC3" w14:textId="77777777" w:rsidR="00A42E0D" w:rsidRDefault="0032352A">
      <w:pPr>
        <w:ind w:leftChars="100" w:left="240"/>
      </w:pPr>
      <w:r>
        <w:t>重复上述步骤，写入所有Omap。</w:t>
      </w:r>
    </w:p>
    <w:p w14:paraId="59B76859" w14:textId="77777777" w:rsidR="00A42E0D" w:rsidRDefault="0032352A">
      <w:r>
        <w:rPr>
          <w:b/>
          <w:bCs/>
        </w:rPr>
        <w:t>数据输出</w:t>
      </w:r>
      <w:r>
        <w:t>：</w:t>
      </w:r>
    </w:p>
    <w:p w14:paraId="6C2AF65F" w14:textId="77777777" w:rsidR="00A42E0D" w:rsidRDefault="0032352A">
      <w:pPr>
        <w:ind w:firstLine="420"/>
      </w:pPr>
      <w:r>
        <w:t>数据输出到Input_Regfile。由PE_Array控制数据输出的开始，PE_Array计算结束信号置高开始数据输出，每次进行ceil(Hu/Bm)个时钟的数据传输，每个时钟周期输出Bm个数据。数据输出顺序依次为：(1)输出InMap0的第1部分，输出InMap1的第1部分，输出InMap2的第1部分，以此类推直到完成InMapM的第1部分输出；(2)</w:t>
      </w:r>
      <w:r>
        <w:rPr>
          <w:b/>
          <w:bCs/>
        </w:rPr>
        <w:t>重复上述内容ceil(N/C)次</w:t>
      </w:r>
      <w:r>
        <w:t>；(3)依次输出InMap0~M的第2部分，并重复</w:t>
      </w:r>
      <w:r>
        <w:rPr>
          <w:b/>
          <w:bCs/>
        </w:rPr>
        <w:t>ceil(N/C)</w:t>
      </w:r>
      <w:r>
        <w:t>次；(4)重复操作(3)直至完成InMap所有部分的传输。</w:t>
      </w:r>
    </w:p>
    <w:p w14:paraId="473A84C3" w14:textId="77777777" w:rsidR="00A42E0D" w:rsidRDefault="0032352A">
      <w:pPr>
        <w:jc w:val="center"/>
      </w:pPr>
      <w:r>
        <w:rPr>
          <w:noProof/>
        </w:rPr>
        <w:lastRenderedPageBreak/>
        <w:drawing>
          <wp:inline distT="0" distB="0" distL="0" distR="0" wp14:anchorId="1A6024F9" wp14:editId="75773288">
            <wp:extent cx="5274310" cy="38468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3846938"/>
                    </a:xfrm>
                    <a:prstGeom prst="rect">
                      <a:avLst/>
                    </a:prstGeom>
                  </pic:spPr>
                </pic:pic>
              </a:graphicData>
            </a:graphic>
          </wp:inline>
        </w:drawing>
      </w:r>
    </w:p>
    <w:p w14:paraId="2B03F632" w14:textId="77777777" w:rsidR="00A42E0D" w:rsidRDefault="0032352A">
      <w:pPr>
        <w:pStyle w:val="ae"/>
        <w:spacing w:after="156"/>
      </w:pPr>
      <w:r>
        <w:t>图</w:t>
      </w:r>
      <w:r>
        <w:rPr>
          <w:rFonts w:hint="eastAsia"/>
        </w:rPr>
        <w:t>4-5</w:t>
      </w:r>
      <w:r>
        <w:t xml:space="preserve"> </w:t>
      </w:r>
      <w:r>
        <w:rPr>
          <w:rFonts w:hint="eastAsia"/>
        </w:rPr>
        <w:t>I</w:t>
      </w:r>
      <w:r>
        <w:t>nout Buffer原理图</w:t>
      </w:r>
    </w:p>
    <w:p w14:paraId="5208AF55" w14:textId="77777777" w:rsidR="00A42E0D" w:rsidRDefault="0032352A">
      <w:pPr>
        <w:jc w:val="center"/>
      </w:pPr>
      <w:r>
        <w:rPr>
          <w:noProof/>
        </w:rPr>
        <w:drawing>
          <wp:inline distT="0" distB="0" distL="0" distR="0" wp14:anchorId="78DA6F95" wp14:editId="6EF7A1C9">
            <wp:extent cx="4095750" cy="2533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095750" cy="2533650"/>
                    </a:xfrm>
                    <a:prstGeom prst="rect">
                      <a:avLst/>
                    </a:prstGeom>
                  </pic:spPr>
                </pic:pic>
              </a:graphicData>
            </a:graphic>
          </wp:inline>
        </w:drawing>
      </w:r>
    </w:p>
    <w:p w14:paraId="323B418C" w14:textId="77777777" w:rsidR="00A42E0D" w:rsidRDefault="0032352A">
      <w:pPr>
        <w:pStyle w:val="ae"/>
        <w:spacing w:after="156"/>
      </w:pPr>
      <w:r>
        <w:t>图</w:t>
      </w:r>
      <w:r>
        <w:rPr>
          <w:rFonts w:hint="eastAsia"/>
        </w:rPr>
        <w:t>4-6</w:t>
      </w:r>
      <w:r>
        <w:t xml:space="preserve"> 输</w:t>
      </w:r>
      <w:r>
        <w:rPr>
          <w:rFonts w:hint="eastAsia"/>
        </w:rPr>
        <w:t>入</w:t>
      </w:r>
      <w:r>
        <w:t>通道展示图</w:t>
      </w:r>
    </w:p>
    <w:p w14:paraId="264E6064" w14:textId="77777777" w:rsidR="00A42E0D" w:rsidRDefault="0032352A">
      <w:pPr>
        <w:ind w:leftChars="100" w:left="240"/>
      </w:pPr>
      <w:r>
        <w:t>Step 1：读取Imap1的0-Bm_times-1列；</w:t>
      </w:r>
    </w:p>
    <w:p w14:paraId="27D4AF93" w14:textId="77777777" w:rsidR="00A42E0D" w:rsidRDefault="0032352A">
      <w:pPr>
        <w:ind w:leftChars="100" w:left="240"/>
      </w:pPr>
      <w:r>
        <w:t>Step 2：读取Imap2的0-Bm_times-1列；</w:t>
      </w:r>
    </w:p>
    <w:p w14:paraId="25606CAD" w14:textId="77777777" w:rsidR="00A42E0D" w:rsidRDefault="0032352A">
      <w:pPr>
        <w:ind w:leftChars="100" w:left="240"/>
      </w:pPr>
      <w:r>
        <w:t>...</w:t>
      </w:r>
    </w:p>
    <w:p w14:paraId="7F35ED41" w14:textId="77777777" w:rsidR="00A42E0D" w:rsidRDefault="0032352A">
      <w:pPr>
        <w:ind w:leftChars="100" w:left="240"/>
      </w:pPr>
      <w:r>
        <w:t>Step M：读取ImapM的0-Bm_times-1列；</w:t>
      </w:r>
    </w:p>
    <w:p w14:paraId="52DBD099" w14:textId="77777777" w:rsidR="00A42E0D" w:rsidRDefault="0032352A">
      <w:pPr>
        <w:ind w:leftChars="100" w:left="240"/>
      </w:pPr>
      <w:r>
        <w:t>由于PE_Array的C≤N，所以需要重复Step1-StepM ，fetch_N_times次;</w:t>
      </w:r>
    </w:p>
    <w:p w14:paraId="55DE4C55" w14:textId="77777777" w:rsidR="00A42E0D" w:rsidRDefault="0032352A">
      <w:pPr>
        <w:ind w:leftChars="100" w:left="240"/>
      </w:pPr>
      <w:r>
        <w:lastRenderedPageBreak/>
        <w:t>Step fetch_N_time+1：读取Imap1的Bm_times到2*Bm_times-1列；</w:t>
      </w:r>
    </w:p>
    <w:p w14:paraId="4C232F0C" w14:textId="77777777" w:rsidR="00A42E0D" w:rsidRDefault="0032352A">
      <w:pPr>
        <w:ind w:leftChars="100" w:left="240"/>
      </w:pPr>
      <w:r>
        <w:t>Step fetch_N_time+2：读取Imap2的Bm_times到2*Bm_times-1列；</w:t>
      </w:r>
    </w:p>
    <w:p w14:paraId="7CD0B4D9" w14:textId="77777777" w:rsidR="00A42E0D" w:rsidRDefault="0032352A">
      <w:pPr>
        <w:ind w:leftChars="100" w:left="240"/>
      </w:pPr>
      <w:r>
        <w:t>...</w:t>
      </w:r>
    </w:p>
    <w:p w14:paraId="6DB6F2B3" w14:textId="77777777" w:rsidR="00A42E0D" w:rsidRDefault="0032352A">
      <w:pPr>
        <w:ind w:leftChars="100" w:left="240"/>
      </w:pPr>
      <w:r>
        <w:t>Step fetch_times+M：读取ImapM的Bm_times到2*Bm_times-1列；</w:t>
      </w:r>
    </w:p>
    <w:p w14:paraId="1E899F43" w14:textId="77777777" w:rsidR="00A42E0D" w:rsidRDefault="0032352A">
      <w:pPr>
        <w:ind w:leftChars="100" w:left="240"/>
      </w:pPr>
      <w:r>
        <w:t>重复上述操作M个Step ，fetch_N_times次</w:t>
      </w:r>
    </w:p>
    <w:p w14:paraId="20AF85EA" w14:textId="77777777" w:rsidR="00A42E0D" w:rsidRDefault="0032352A">
      <w:pPr>
        <w:ind w:leftChars="100" w:left="240"/>
      </w:pPr>
      <w:r>
        <w:t>依此类推，直至完成所有map的所有列的fetch_N_times次写出。</w:t>
      </w:r>
    </w:p>
    <w:p w14:paraId="08B11ACF" w14:textId="77777777" w:rsidR="00A42E0D" w:rsidRDefault="0032352A">
      <w:pPr>
        <w:pStyle w:val="3"/>
        <w:spacing w:before="156" w:after="156"/>
      </w:pPr>
      <w:bookmarkStart w:id="168" w:name="_Toc62134254"/>
      <w:r>
        <w:rPr>
          <w:rFonts w:hint="eastAsia"/>
        </w:rPr>
        <w:t>4</w:t>
      </w:r>
      <w:r>
        <w:t>.5.2 InOut_Buffer主要输入输出接口</w:t>
      </w:r>
      <w:bookmarkEnd w:id="168"/>
    </w:p>
    <w:p w14:paraId="0D5E1E8A" w14:textId="77777777" w:rsidR="00A42E0D" w:rsidRDefault="0032352A">
      <w:pPr>
        <w:pStyle w:val="ae"/>
        <w:spacing w:after="156"/>
      </w:pPr>
      <w:r>
        <w:t>表</w:t>
      </w:r>
      <w:r>
        <w:rPr>
          <w:rFonts w:hint="eastAsia"/>
        </w:rPr>
        <w:t>4-8</w:t>
      </w:r>
      <w:r>
        <w:t xml:space="preserve"> InOut_Buffer主要输入接口</w:t>
      </w:r>
    </w:p>
    <w:tbl>
      <w:tblPr>
        <w:tblStyle w:val="ab"/>
        <w:tblW w:w="0" w:type="auto"/>
        <w:tblLook w:val="04A0" w:firstRow="1" w:lastRow="0" w:firstColumn="1" w:lastColumn="0" w:noHBand="0" w:noVBand="1"/>
      </w:tblPr>
      <w:tblGrid>
        <w:gridCol w:w="456"/>
        <w:gridCol w:w="2196"/>
        <w:gridCol w:w="3283"/>
        <w:gridCol w:w="2351"/>
      </w:tblGrid>
      <w:tr w:rsidR="00A42E0D" w14:paraId="71069636" w14:textId="77777777">
        <w:trPr>
          <w:trHeight w:val="420"/>
        </w:trPr>
        <w:tc>
          <w:tcPr>
            <w:tcW w:w="437" w:type="dxa"/>
            <w:tcBorders>
              <w:top w:val="single" w:sz="8" w:space="0" w:color="000000"/>
              <w:left w:val="single" w:sz="8" w:space="0" w:color="000000"/>
              <w:bottom w:val="single" w:sz="8" w:space="0" w:color="000000"/>
              <w:right w:val="single" w:sz="8" w:space="0" w:color="000000"/>
            </w:tcBorders>
            <w:shd w:val="clear" w:color="auto" w:fill="D9D9D9"/>
          </w:tcPr>
          <w:p w14:paraId="6EC65578" w14:textId="77777777" w:rsidR="00A42E0D" w:rsidRDefault="00A42E0D"/>
        </w:tc>
        <w:tc>
          <w:tcPr>
            <w:tcW w:w="1854" w:type="dxa"/>
            <w:tcBorders>
              <w:top w:val="single" w:sz="8" w:space="0" w:color="000000"/>
              <w:left w:val="single" w:sz="8" w:space="0" w:color="000000"/>
              <w:bottom w:val="single" w:sz="8" w:space="0" w:color="000000"/>
              <w:right w:val="single" w:sz="8" w:space="0" w:color="000000"/>
            </w:tcBorders>
            <w:shd w:val="clear" w:color="auto" w:fill="D9D9D9"/>
          </w:tcPr>
          <w:p w14:paraId="49C9C56B" w14:textId="77777777" w:rsidR="00A42E0D" w:rsidRDefault="0032352A">
            <w:pPr>
              <w:rPr>
                <w:rFonts w:ascii="Times New Roman" w:eastAsia="Times New Roman" w:hAnsi="Times New Roman"/>
              </w:rPr>
            </w:pPr>
            <w:r>
              <w:rPr>
                <w:rFonts w:cs="宋体" w:hint="eastAsia"/>
                <w:sz w:val="28"/>
                <w:szCs w:val="28"/>
              </w:rPr>
              <w:t>输入接口名称</w:t>
            </w:r>
          </w:p>
        </w:tc>
        <w:tc>
          <w:tcPr>
            <w:tcW w:w="3449" w:type="dxa"/>
            <w:tcBorders>
              <w:top w:val="single" w:sz="8" w:space="0" w:color="000000"/>
              <w:left w:val="single" w:sz="8" w:space="0" w:color="000000"/>
              <w:bottom w:val="single" w:sz="8" w:space="0" w:color="000000"/>
              <w:right w:val="single" w:sz="8" w:space="0" w:color="000000"/>
            </w:tcBorders>
            <w:shd w:val="clear" w:color="auto" w:fill="D9D9D9"/>
          </w:tcPr>
          <w:p w14:paraId="5CA77834" w14:textId="77777777" w:rsidR="00A42E0D" w:rsidRDefault="0032352A">
            <w:pPr>
              <w:rPr>
                <w:rFonts w:ascii="Times New Roman" w:eastAsia="Times New Roman" w:hAnsi="Times New Roman"/>
              </w:rPr>
            </w:pPr>
            <w:r>
              <w:rPr>
                <w:rFonts w:cs="宋体" w:hint="eastAsia"/>
                <w:sz w:val="28"/>
                <w:szCs w:val="28"/>
              </w:rPr>
              <w:t>输入模块</w:t>
            </w:r>
            <w:r>
              <w:rPr>
                <w:rFonts w:ascii="Times New Roman" w:eastAsia="Times New Roman" w:hAnsi="Times New Roman" w:cs="Times New Roman"/>
                <w:sz w:val="28"/>
                <w:szCs w:val="28"/>
              </w:rPr>
              <w:t>—</w:t>
            </w:r>
            <w:r>
              <w:rPr>
                <w:rFonts w:cs="宋体" w:hint="eastAsia"/>
                <w:sz w:val="28"/>
                <w:szCs w:val="28"/>
              </w:rPr>
              <w:t>接口</w:t>
            </w:r>
          </w:p>
        </w:tc>
        <w:tc>
          <w:tcPr>
            <w:tcW w:w="2546" w:type="dxa"/>
            <w:tcBorders>
              <w:top w:val="single" w:sz="8" w:space="0" w:color="000000"/>
              <w:left w:val="single" w:sz="8" w:space="0" w:color="000000"/>
              <w:bottom w:val="single" w:sz="8" w:space="0" w:color="000000"/>
              <w:right w:val="single" w:sz="8" w:space="0" w:color="000000"/>
            </w:tcBorders>
            <w:shd w:val="clear" w:color="auto" w:fill="D9D9D9"/>
          </w:tcPr>
          <w:p w14:paraId="1FBB5708" w14:textId="77777777" w:rsidR="00A42E0D" w:rsidRDefault="0032352A">
            <w:pPr>
              <w:rPr>
                <w:rFonts w:ascii="Times New Roman" w:eastAsia="Times New Roman" w:hAnsi="Times New Roman"/>
              </w:rPr>
            </w:pPr>
            <w:r>
              <w:rPr>
                <w:rFonts w:cs="宋体" w:hint="eastAsia"/>
                <w:sz w:val="28"/>
                <w:szCs w:val="28"/>
              </w:rPr>
              <w:t>作用</w:t>
            </w:r>
          </w:p>
        </w:tc>
      </w:tr>
      <w:tr w:rsidR="00A42E0D" w14:paraId="390E5CCC" w14:textId="77777777">
        <w:trPr>
          <w:trHeight w:val="555"/>
        </w:trPr>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24BD7A53" w14:textId="77777777" w:rsidR="00A42E0D" w:rsidRDefault="0032352A">
            <w:r>
              <w:t>1</w:t>
            </w:r>
          </w:p>
        </w:tc>
        <w:tc>
          <w:tcPr>
            <w:tcW w:w="1854" w:type="dxa"/>
            <w:tcBorders>
              <w:top w:val="single" w:sz="8" w:space="0" w:color="000000"/>
              <w:left w:val="single" w:sz="8" w:space="0" w:color="000000"/>
              <w:bottom w:val="single" w:sz="8" w:space="0" w:color="auto"/>
              <w:right w:val="single" w:sz="8" w:space="0" w:color="auto"/>
            </w:tcBorders>
            <w:shd w:val="clear" w:color="auto" w:fill="FFFFFF"/>
          </w:tcPr>
          <w:p w14:paraId="140A7A6D" w14:textId="77777777" w:rsidR="00A42E0D" w:rsidRDefault="0032352A">
            <w:pPr>
              <w:rPr>
                <w:sz w:val="22"/>
              </w:rPr>
            </w:pPr>
            <w:r>
              <w:t>clk_cal</w:t>
            </w:r>
          </w:p>
        </w:tc>
        <w:tc>
          <w:tcPr>
            <w:tcW w:w="3449" w:type="dxa"/>
            <w:tcBorders>
              <w:top w:val="single" w:sz="8" w:space="0" w:color="000000"/>
              <w:left w:val="single" w:sz="8" w:space="0" w:color="auto"/>
              <w:bottom w:val="single" w:sz="8" w:space="0" w:color="000000"/>
              <w:right w:val="single" w:sz="8" w:space="0" w:color="000000"/>
            </w:tcBorders>
            <w:shd w:val="clear" w:color="auto" w:fill="FFFFFF"/>
          </w:tcPr>
          <w:p w14:paraId="71076AE1" w14:textId="77777777" w:rsidR="00A42E0D" w:rsidRDefault="0032352A">
            <w:pPr>
              <w:rPr>
                <w:sz w:val="22"/>
              </w:rPr>
            </w:pPr>
            <w:r>
              <w:rPr>
                <w:rFonts w:cs="宋体" w:hint="eastAsia"/>
                <w:color w:val="000000"/>
              </w:rPr>
              <w:t>外部</w:t>
            </w:r>
            <w:r>
              <w:rPr>
                <w:rFonts w:cs="Times New Roman"/>
                <w:color w:val="000000"/>
              </w:rPr>
              <w:t>—</w:t>
            </w:r>
            <w:r>
              <w:rPr>
                <w:color w:val="000000"/>
              </w:rPr>
              <w:t>clk_cal</w:t>
            </w:r>
          </w:p>
        </w:tc>
        <w:tc>
          <w:tcPr>
            <w:tcW w:w="2546" w:type="dxa"/>
            <w:tcBorders>
              <w:top w:val="single" w:sz="8" w:space="0" w:color="000000"/>
              <w:left w:val="single" w:sz="8" w:space="0" w:color="000000"/>
              <w:bottom w:val="single" w:sz="8" w:space="0" w:color="000000"/>
              <w:right w:val="single" w:sz="8" w:space="0" w:color="auto"/>
            </w:tcBorders>
            <w:shd w:val="clear" w:color="auto" w:fill="auto"/>
          </w:tcPr>
          <w:p w14:paraId="449C3E49" w14:textId="77777777" w:rsidR="00A42E0D" w:rsidRDefault="0032352A">
            <w:pPr>
              <w:rPr>
                <w:sz w:val="22"/>
              </w:rPr>
            </w:pPr>
            <w:r>
              <w:rPr>
                <w:rFonts w:cs="宋体" w:hint="eastAsia"/>
                <w:color w:val="000000"/>
              </w:rPr>
              <w:t>系统时钟信号</w:t>
            </w:r>
          </w:p>
        </w:tc>
      </w:tr>
      <w:tr w:rsidR="00A42E0D" w14:paraId="0DC09669" w14:textId="77777777">
        <w:trPr>
          <w:trHeight w:val="525"/>
        </w:trPr>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770AD59F" w14:textId="77777777" w:rsidR="00A42E0D" w:rsidRDefault="0032352A">
            <w:r>
              <w:t>2</w:t>
            </w:r>
          </w:p>
        </w:tc>
        <w:tc>
          <w:tcPr>
            <w:tcW w:w="1854" w:type="dxa"/>
            <w:tcBorders>
              <w:top w:val="single" w:sz="8" w:space="0" w:color="auto"/>
              <w:left w:val="single" w:sz="8" w:space="0" w:color="000000"/>
              <w:bottom w:val="single" w:sz="8" w:space="0" w:color="auto"/>
              <w:right w:val="single" w:sz="8" w:space="0" w:color="auto"/>
            </w:tcBorders>
            <w:shd w:val="clear" w:color="auto" w:fill="FFFFFF"/>
          </w:tcPr>
          <w:p w14:paraId="75B23AF5" w14:textId="77777777" w:rsidR="00A42E0D" w:rsidRDefault="0032352A">
            <w:pPr>
              <w:rPr>
                <w:sz w:val="22"/>
              </w:rPr>
            </w:pPr>
            <w:r>
              <w:t>rst_cal_n</w:t>
            </w:r>
          </w:p>
        </w:tc>
        <w:tc>
          <w:tcPr>
            <w:tcW w:w="3449" w:type="dxa"/>
            <w:tcBorders>
              <w:top w:val="single" w:sz="8" w:space="0" w:color="000000"/>
              <w:left w:val="single" w:sz="8" w:space="0" w:color="auto"/>
              <w:bottom w:val="single" w:sz="8" w:space="0" w:color="000000"/>
              <w:right w:val="single" w:sz="8" w:space="0" w:color="000000"/>
            </w:tcBorders>
            <w:shd w:val="clear" w:color="auto" w:fill="FFFFFF"/>
          </w:tcPr>
          <w:p w14:paraId="518CAF21" w14:textId="77777777" w:rsidR="00A42E0D" w:rsidRDefault="0032352A">
            <w:pPr>
              <w:rPr>
                <w:sz w:val="22"/>
              </w:rPr>
            </w:pPr>
            <w:r>
              <w:rPr>
                <w:rFonts w:cs="宋体" w:hint="eastAsia"/>
              </w:rPr>
              <w:t>外部</w:t>
            </w:r>
            <w:r>
              <w:rPr>
                <w:rFonts w:cs="Times New Roman"/>
              </w:rPr>
              <w:t>—</w:t>
            </w:r>
            <w:r>
              <w:t>rst_cal_n</w:t>
            </w:r>
          </w:p>
        </w:tc>
        <w:tc>
          <w:tcPr>
            <w:tcW w:w="2546" w:type="dxa"/>
            <w:tcBorders>
              <w:top w:val="single" w:sz="8" w:space="0" w:color="000000"/>
              <w:left w:val="single" w:sz="8" w:space="0" w:color="000000"/>
              <w:bottom w:val="single" w:sz="8" w:space="0" w:color="000000"/>
              <w:right w:val="single" w:sz="8" w:space="0" w:color="auto"/>
            </w:tcBorders>
            <w:shd w:val="clear" w:color="auto" w:fill="auto"/>
          </w:tcPr>
          <w:p w14:paraId="1D277502" w14:textId="77777777" w:rsidR="00A42E0D" w:rsidRDefault="0032352A">
            <w:pPr>
              <w:rPr>
                <w:sz w:val="22"/>
              </w:rPr>
            </w:pPr>
            <w:r>
              <w:rPr>
                <w:rFonts w:cs="宋体" w:hint="eastAsia"/>
                <w:color w:val="000000"/>
              </w:rPr>
              <w:t>复位信号</w:t>
            </w:r>
          </w:p>
        </w:tc>
      </w:tr>
      <w:tr w:rsidR="00A42E0D" w14:paraId="05D9B8AC"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3056F4F7" w14:textId="77777777" w:rsidR="00A42E0D" w:rsidRDefault="0032352A">
            <w:r>
              <w:t>3</w:t>
            </w:r>
          </w:p>
        </w:tc>
        <w:tc>
          <w:tcPr>
            <w:tcW w:w="1854" w:type="dxa"/>
            <w:tcBorders>
              <w:top w:val="single" w:sz="8" w:space="0" w:color="auto"/>
              <w:left w:val="single" w:sz="8" w:space="0" w:color="000000"/>
              <w:bottom w:val="single" w:sz="8" w:space="0" w:color="000000"/>
              <w:right w:val="single" w:sz="8" w:space="0" w:color="000000"/>
            </w:tcBorders>
            <w:shd w:val="clear" w:color="auto" w:fill="auto"/>
          </w:tcPr>
          <w:p w14:paraId="130071C3" w14:textId="77777777" w:rsidR="00A42E0D" w:rsidRDefault="0032352A">
            <w:pPr>
              <w:rPr>
                <w:color w:val="000000"/>
              </w:rPr>
            </w:pPr>
            <w:r>
              <w:rPr>
                <w:color w:val="000000"/>
              </w:rPr>
              <w:t>nn_layer_cnt</w:t>
            </w:r>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14:paraId="13190B00" w14:textId="77777777" w:rsidR="00A42E0D" w:rsidRDefault="0032352A">
            <w:pPr>
              <w:rPr>
                <w:color w:val="000000"/>
              </w:rPr>
            </w:pPr>
            <w:r>
              <w:rPr>
                <w:color w:val="000000"/>
              </w:rPr>
              <w:t>Memory_Controller—nn_layer_cnt</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14:paraId="42C7CB94" w14:textId="77777777" w:rsidR="00A42E0D" w:rsidRDefault="0032352A">
            <w:pPr>
              <w:rPr>
                <w:color w:val="000000"/>
              </w:rPr>
            </w:pPr>
            <w:r>
              <w:rPr>
                <w:rFonts w:cs="宋体" w:hint="eastAsia"/>
                <w:color w:val="000000"/>
              </w:rPr>
              <w:t>当前处理的网络层索引</w:t>
            </w:r>
          </w:p>
        </w:tc>
      </w:tr>
      <w:tr w:rsidR="00A42E0D" w14:paraId="73E009E6"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0C8E520A" w14:textId="77777777" w:rsidR="00A42E0D" w:rsidRDefault="0032352A">
            <w:r>
              <w:t>4</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4AEDFBE9" w14:textId="77777777" w:rsidR="00A42E0D" w:rsidRDefault="0032352A">
            <w:pPr>
              <w:rPr>
                <w:color w:val="000000"/>
              </w:rPr>
            </w:pPr>
            <w:r>
              <w:rPr>
                <w:color w:val="000000"/>
              </w:rPr>
              <w:t>wr_addr</w:t>
            </w:r>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14:paraId="26E5EEEA" w14:textId="77777777" w:rsidR="00A42E0D" w:rsidRDefault="0032352A">
            <w:pPr>
              <w:rPr>
                <w:color w:val="000000"/>
              </w:rPr>
            </w:pPr>
            <w:r>
              <w:rPr>
                <w:color w:val="000000"/>
              </w:rPr>
              <w:t>Memory_Controller—wr_addr</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14:paraId="5E0B559B" w14:textId="77777777" w:rsidR="00A42E0D" w:rsidRDefault="0032352A">
            <w:pPr>
              <w:rPr>
                <w:color w:val="000000"/>
              </w:rPr>
            </w:pPr>
            <w:r>
              <w:rPr>
                <w:rFonts w:cs="宋体" w:hint="eastAsia"/>
                <w:color w:val="000000"/>
              </w:rPr>
              <w:t>输入数据写地址</w:t>
            </w:r>
          </w:p>
        </w:tc>
      </w:tr>
      <w:tr w:rsidR="00A42E0D" w14:paraId="29C6F083"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74E8C0A6" w14:textId="77777777" w:rsidR="00A42E0D" w:rsidRDefault="0032352A">
            <w:r>
              <w:t>3</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2033A980" w14:textId="77777777" w:rsidR="00A42E0D" w:rsidRDefault="0032352A">
            <w:pPr>
              <w:rPr>
                <w:color w:val="000000"/>
                <w:sz w:val="22"/>
              </w:rPr>
            </w:pPr>
            <w:r>
              <w:rPr>
                <w:color w:val="000000"/>
                <w:sz w:val="22"/>
              </w:rPr>
              <w:t>IOB_Data_I_vld</w:t>
            </w:r>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14:paraId="78FA5D73" w14:textId="77777777" w:rsidR="00A42E0D" w:rsidRDefault="0032352A">
            <w:pPr>
              <w:rPr>
                <w:color w:val="000000"/>
                <w:sz w:val="22"/>
              </w:rPr>
            </w:pPr>
            <w:r>
              <w:rPr>
                <w:color w:val="000000"/>
                <w:sz w:val="22"/>
              </w:rPr>
              <w:t>RP—</w:t>
            </w:r>
            <w:r>
              <w:t>RP_OVld</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14:paraId="37E00FB2" w14:textId="77777777" w:rsidR="00A42E0D" w:rsidRDefault="0032352A">
            <w:pPr>
              <w:rPr>
                <w:color w:val="000000"/>
                <w:sz w:val="22"/>
              </w:rPr>
            </w:pPr>
            <w:r>
              <w:rPr>
                <w:rFonts w:cs="宋体" w:hint="eastAsia"/>
                <w:color w:val="000000"/>
                <w:sz w:val="22"/>
              </w:rPr>
              <w:t>R</w:t>
            </w:r>
            <w:r>
              <w:rPr>
                <w:rFonts w:cs="宋体"/>
                <w:color w:val="000000"/>
                <w:sz w:val="22"/>
              </w:rPr>
              <w:t>P</w:t>
            </w:r>
            <w:r>
              <w:rPr>
                <w:rFonts w:cs="宋体" w:hint="eastAsia"/>
                <w:color w:val="000000"/>
                <w:sz w:val="22"/>
              </w:rPr>
              <w:t>输入数据写使能</w:t>
            </w:r>
          </w:p>
        </w:tc>
      </w:tr>
      <w:tr w:rsidR="00A42E0D" w14:paraId="108A50A9" w14:textId="77777777">
        <w:trPr>
          <w:trHeight w:val="525"/>
        </w:trPr>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5005AB0E" w14:textId="77777777" w:rsidR="00A42E0D" w:rsidRDefault="0032352A">
            <w:r>
              <w:t>4</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04800D49" w14:textId="77777777" w:rsidR="00A42E0D" w:rsidRDefault="0032352A">
            <w:pPr>
              <w:rPr>
                <w:color w:val="000000"/>
                <w:sz w:val="22"/>
              </w:rPr>
            </w:pPr>
            <w:r>
              <w:t>IOB_Data_I0- IOB_Data_I7</w:t>
            </w:r>
          </w:p>
        </w:tc>
        <w:tc>
          <w:tcPr>
            <w:tcW w:w="3449" w:type="dxa"/>
            <w:tcBorders>
              <w:top w:val="single" w:sz="8" w:space="0" w:color="000000"/>
              <w:left w:val="single" w:sz="8" w:space="0" w:color="000000"/>
              <w:bottom w:val="single" w:sz="8" w:space="0" w:color="auto"/>
              <w:right w:val="single" w:sz="8" w:space="0" w:color="auto"/>
            </w:tcBorders>
            <w:shd w:val="clear" w:color="auto" w:fill="auto"/>
          </w:tcPr>
          <w:p w14:paraId="3F8A4ACA" w14:textId="77777777" w:rsidR="00A42E0D" w:rsidRDefault="0032352A">
            <w:pPr>
              <w:rPr>
                <w:color w:val="000000"/>
                <w:sz w:val="22"/>
              </w:rPr>
            </w:pPr>
            <w:r>
              <w:rPr>
                <w:color w:val="000000"/>
                <w:sz w:val="22"/>
              </w:rPr>
              <w:t>RP</w:t>
            </w:r>
            <w:r>
              <w:rPr>
                <w:color w:val="000000"/>
              </w:rPr>
              <w:t>—RP</w:t>
            </w:r>
            <w:r>
              <w:rPr>
                <w:rFonts w:asciiTheme="minorEastAsia" w:eastAsiaTheme="minorEastAsia" w:hAnsiTheme="minorEastAsia" w:hint="eastAsia"/>
                <w:color w:val="000000"/>
              </w:rPr>
              <w:t>_</w:t>
            </w:r>
            <w:r>
              <w:t>O</w:t>
            </w:r>
            <w:r>
              <w:rPr>
                <w:color w:val="000000"/>
              </w:rPr>
              <w:t>d</w:t>
            </w:r>
            <w:r>
              <w:t xml:space="preserve">ata0- </w:t>
            </w:r>
            <w:r>
              <w:rPr>
                <w:color w:val="000000"/>
              </w:rPr>
              <w:t>RP</w:t>
            </w:r>
            <w:r>
              <w:rPr>
                <w:rFonts w:asciiTheme="minorEastAsia" w:eastAsiaTheme="minorEastAsia" w:hAnsiTheme="minorEastAsia" w:hint="eastAsia"/>
                <w:color w:val="000000"/>
              </w:rPr>
              <w:t>_</w:t>
            </w:r>
            <w:r>
              <w:t>O</w:t>
            </w:r>
            <w:r>
              <w:rPr>
                <w:color w:val="000000"/>
              </w:rPr>
              <w:t>d</w:t>
            </w:r>
            <w:r>
              <w:t>ata7</w:t>
            </w:r>
          </w:p>
        </w:tc>
        <w:tc>
          <w:tcPr>
            <w:tcW w:w="2546" w:type="dxa"/>
            <w:tcBorders>
              <w:top w:val="single" w:sz="8" w:space="0" w:color="000000"/>
              <w:left w:val="single" w:sz="8" w:space="0" w:color="auto"/>
              <w:bottom w:val="single" w:sz="8" w:space="0" w:color="000000"/>
              <w:right w:val="single" w:sz="8" w:space="0" w:color="000000"/>
            </w:tcBorders>
            <w:shd w:val="clear" w:color="auto" w:fill="auto"/>
          </w:tcPr>
          <w:p w14:paraId="3763F3BC" w14:textId="77777777" w:rsidR="00A42E0D" w:rsidRDefault="0032352A">
            <w:pPr>
              <w:rPr>
                <w:color w:val="000000"/>
                <w:sz w:val="22"/>
              </w:rPr>
            </w:pPr>
            <w:r>
              <w:rPr>
                <w:color w:val="000000"/>
                <w:sz w:val="22"/>
              </w:rPr>
              <w:t>RP</w:t>
            </w:r>
            <w:r>
              <w:rPr>
                <w:rFonts w:cs="宋体" w:hint="eastAsia"/>
                <w:color w:val="000000"/>
                <w:sz w:val="22"/>
              </w:rPr>
              <w:t>输入</w:t>
            </w:r>
            <w:r>
              <w:rPr>
                <w:color w:val="000000"/>
                <w:sz w:val="22"/>
              </w:rPr>
              <w:t>Bank0~Bank7</w:t>
            </w:r>
            <w:r>
              <w:rPr>
                <w:rFonts w:cs="宋体" w:hint="eastAsia"/>
                <w:color w:val="000000"/>
                <w:sz w:val="22"/>
              </w:rPr>
              <w:t>的数据</w:t>
            </w:r>
          </w:p>
        </w:tc>
      </w:tr>
      <w:tr w:rsidR="00A42E0D" w14:paraId="599B5B02"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2545234F" w14:textId="77777777" w:rsidR="00A42E0D" w:rsidRDefault="0032352A">
            <w:r>
              <w:t>5</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68686537" w14:textId="77777777" w:rsidR="00A42E0D" w:rsidRDefault="0032352A">
            <w:r>
              <w:rPr>
                <w:color w:val="000000"/>
                <w:sz w:val="22"/>
              </w:rPr>
              <w:t>IOB_Data_I_vld_ECG</w:t>
            </w:r>
          </w:p>
        </w:tc>
        <w:tc>
          <w:tcPr>
            <w:tcW w:w="3449" w:type="dxa"/>
            <w:tcBorders>
              <w:top w:val="single" w:sz="8" w:space="0" w:color="auto"/>
              <w:left w:val="single" w:sz="8" w:space="0" w:color="000000"/>
              <w:bottom w:val="single" w:sz="8" w:space="0" w:color="000000"/>
              <w:right w:val="single" w:sz="8" w:space="0" w:color="000000"/>
            </w:tcBorders>
            <w:shd w:val="clear" w:color="auto" w:fill="auto"/>
          </w:tcPr>
          <w:p w14:paraId="07FFCED1" w14:textId="77777777" w:rsidR="00A42E0D" w:rsidRDefault="0032352A">
            <w:pPr>
              <w:rPr>
                <w:color w:val="000000"/>
                <w:sz w:val="22"/>
              </w:rPr>
            </w:pPr>
            <w:r>
              <w:rPr>
                <w:color w:val="000000"/>
                <w:sz w:val="22"/>
              </w:rPr>
              <w:t>SPI—Data_I_vld</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14:paraId="7BADE79D" w14:textId="77777777" w:rsidR="00A42E0D" w:rsidRDefault="0032352A">
            <w:pPr>
              <w:rPr>
                <w:color w:val="000000"/>
                <w:sz w:val="22"/>
              </w:rPr>
            </w:pPr>
            <w:r>
              <w:rPr>
                <w:rFonts w:cs="宋体" w:hint="eastAsia"/>
                <w:color w:val="000000"/>
                <w:sz w:val="22"/>
              </w:rPr>
              <w:t>输入</w:t>
            </w:r>
            <w:r>
              <w:rPr>
                <w:color w:val="000000"/>
                <w:sz w:val="22"/>
              </w:rPr>
              <w:t>ECG</w:t>
            </w:r>
            <w:r>
              <w:rPr>
                <w:rFonts w:cs="宋体" w:hint="eastAsia"/>
                <w:color w:val="000000"/>
                <w:sz w:val="22"/>
              </w:rPr>
              <w:t>数据写使能</w:t>
            </w:r>
          </w:p>
        </w:tc>
      </w:tr>
      <w:tr w:rsidR="00A42E0D" w14:paraId="776B55FF"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37FF4800" w14:textId="77777777" w:rsidR="00A42E0D" w:rsidRDefault="0032352A">
            <w:r>
              <w:t>6</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5779ED88" w14:textId="77777777" w:rsidR="00A42E0D" w:rsidRDefault="0032352A">
            <w:r>
              <w:t>IOB_Data_I0_ECG- IOB_Data_I7_ECG</w:t>
            </w:r>
          </w:p>
        </w:tc>
        <w:tc>
          <w:tcPr>
            <w:tcW w:w="3449" w:type="dxa"/>
            <w:tcBorders>
              <w:top w:val="single" w:sz="8" w:space="0" w:color="000000"/>
              <w:left w:val="single" w:sz="8" w:space="0" w:color="000000"/>
              <w:bottom w:val="single" w:sz="8" w:space="0" w:color="auto"/>
              <w:right w:val="single" w:sz="8" w:space="0" w:color="auto"/>
            </w:tcBorders>
            <w:shd w:val="clear" w:color="auto" w:fill="auto"/>
          </w:tcPr>
          <w:p w14:paraId="7B9A69D2" w14:textId="77777777" w:rsidR="00A42E0D" w:rsidRDefault="0032352A">
            <w:pPr>
              <w:rPr>
                <w:color w:val="000000"/>
                <w:sz w:val="22"/>
              </w:rPr>
            </w:pPr>
            <w:r>
              <w:rPr>
                <w:color w:val="000000"/>
                <w:sz w:val="22"/>
              </w:rPr>
              <w:t>SPI</w:t>
            </w:r>
            <w:r>
              <w:rPr>
                <w:color w:val="000000"/>
              </w:rPr>
              <w:t>—D</w:t>
            </w:r>
            <w:r>
              <w:t>ata_O0-</w:t>
            </w:r>
            <w:r>
              <w:rPr>
                <w:color w:val="000000"/>
              </w:rPr>
              <w:t xml:space="preserve"> D</w:t>
            </w:r>
            <w:r>
              <w:t>ata_O7</w:t>
            </w:r>
          </w:p>
        </w:tc>
        <w:tc>
          <w:tcPr>
            <w:tcW w:w="2546" w:type="dxa"/>
            <w:tcBorders>
              <w:top w:val="single" w:sz="8" w:space="0" w:color="000000"/>
              <w:left w:val="single" w:sz="8" w:space="0" w:color="auto"/>
              <w:bottom w:val="single" w:sz="8" w:space="0" w:color="000000"/>
              <w:right w:val="single" w:sz="8" w:space="0" w:color="000000"/>
            </w:tcBorders>
            <w:shd w:val="clear" w:color="auto" w:fill="auto"/>
          </w:tcPr>
          <w:p w14:paraId="6DDAA14F" w14:textId="77777777" w:rsidR="00A42E0D" w:rsidRDefault="0032352A">
            <w:pPr>
              <w:rPr>
                <w:color w:val="000000"/>
                <w:sz w:val="22"/>
              </w:rPr>
            </w:pPr>
            <w:r>
              <w:rPr>
                <w:color w:val="000000"/>
                <w:sz w:val="22"/>
              </w:rPr>
              <w:t>SPI</w:t>
            </w:r>
            <w:r>
              <w:rPr>
                <w:rFonts w:cs="宋体" w:hint="eastAsia"/>
                <w:color w:val="000000"/>
                <w:sz w:val="22"/>
              </w:rPr>
              <w:t>输入</w:t>
            </w:r>
            <w:r>
              <w:rPr>
                <w:color w:val="000000"/>
                <w:sz w:val="22"/>
              </w:rPr>
              <w:t>Bank0~ Bank7</w:t>
            </w:r>
            <w:r>
              <w:rPr>
                <w:rFonts w:cs="宋体" w:hint="eastAsia"/>
                <w:color w:val="000000"/>
                <w:sz w:val="22"/>
              </w:rPr>
              <w:t>的</w:t>
            </w:r>
            <w:r>
              <w:rPr>
                <w:color w:val="000000"/>
                <w:sz w:val="22"/>
              </w:rPr>
              <w:t>ECG</w:t>
            </w:r>
            <w:r>
              <w:rPr>
                <w:rFonts w:cs="宋体" w:hint="eastAsia"/>
                <w:color w:val="000000"/>
                <w:sz w:val="22"/>
              </w:rPr>
              <w:t>数据</w:t>
            </w:r>
          </w:p>
        </w:tc>
      </w:tr>
      <w:tr w:rsidR="00A42E0D" w14:paraId="4EBB3FB5"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6BCF130B" w14:textId="77777777" w:rsidR="00A42E0D" w:rsidRDefault="0032352A">
            <w:r>
              <w:t>7</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021A6D22" w14:textId="77777777" w:rsidR="00A42E0D" w:rsidRDefault="0032352A">
            <w:r>
              <w:t>rd_addr</w:t>
            </w:r>
          </w:p>
        </w:tc>
        <w:tc>
          <w:tcPr>
            <w:tcW w:w="3449" w:type="dxa"/>
            <w:tcBorders>
              <w:top w:val="single" w:sz="8" w:space="0" w:color="auto"/>
              <w:left w:val="single" w:sz="8" w:space="0" w:color="000000"/>
              <w:bottom w:val="single" w:sz="8" w:space="0" w:color="000000"/>
              <w:right w:val="single" w:sz="8" w:space="0" w:color="000000"/>
            </w:tcBorders>
            <w:shd w:val="clear" w:color="auto" w:fill="auto"/>
          </w:tcPr>
          <w:p w14:paraId="4AD966A0" w14:textId="77777777" w:rsidR="00A42E0D" w:rsidRDefault="0032352A">
            <w:pPr>
              <w:rPr>
                <w:color w:val="000000"/>
                <w:sz w:val="22"/>
              </w:rPr>
            </w:pPr>
            <w:r>
              <w:rPr>
                <w:color w:val="000000"/>
              </w:rPr>
              <w:t>Memory_Controller—rd_addr</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14:paraId="1142E797" w14:textId="77777777" w:rsidR="00A42E0D" w:rsidRDefault="0032352A">
            <w:pPr>
              <w:rPr>
                <w:color w:val="000000"/>
                <w:sz w:val="22"/>
              </w:rPr>
            </w:pPr>
            <w:r>
              <w:rPr>
                <w:rFonts w:cs="宋体" w:hint="eastAsia"/>
                <w:color w:val="000000"/>
              </w:rPr>
              <w:t>输入数据读地址</w:t>
            </w:r>
          </w:p>
        </w:tc>
      </w:tr>
      <w:tr w:rsidR="00A42E0D" w14:paraId="4FBADD2F"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0087D0E9" w14:textId="77777777" w:rsidR="00A42E0D" w:rsidRDefault="0032352A">
            <w:r>
              <w:t>8</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75661910" w14:textId="77777777" w:rsidR="00A42E0D" w:rsidRDefault="0032352A">
            <w:r>
              <w:rPr>
                <w:color w:val="000000"/>
                <w:sz w:val="22"/>
              </w:rPr>
              <w:t>Mem_Data_Ivld</w:t>
            </w:r>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14:paraId="68DC7146" w14:textId="77777777" w:rsidR="00A42E0D" w:rsidRDefault="0032352A">
            <w:pPr>
              <w:rPr>
                <w:color w:val="000000"/>
              </w:rPr>
            </w:pPr>
            <w:r>
              <w:rPr>
                <w:color w:val="000000"/>
                <w:sz w:val="22"/>
              </w:rPr>
              <w:t>Memory_Controller—Data_O_vld</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14:paraId="6BF2768D" w14:textId="77777777" w:rsidR="00A42E0D" w:rsidRDefault="0032352A">
            <w:pPr>
              <w:rPr>
                <w:color w:val="000000"/>
              </w:rPr>
            </w:pPr>
            <w:r>
              <w:rPr>
                <w:rFonts w:cs="宋体" w:hint="eastAsia"/>
                <w:color w:val="000000"/>
                <w:sz w:val="22"/>
              </w:rPr>
              <w:t>输出数据读使能</w:t>
            </w:r>
          </w:p>
        </w:tc>
      </w:tr>
      <w:tr w:rsidR="00A42E0D" w14:paraId="18D8B769"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4EC42585" w14:textId="77777777" w:rsidR="00A42E0D" w:rsidRDefault="0032352A">
            <w:pPr>
              <w:rPr>
                <w:rFonts w:eastAsiaTheme="minorEastAsia"/>
              </w:rPr>
            </w:pPr>
            <w:r>
              <w:rPr>
                <w:rFonts w:eastAsiaTheme="minorEastAsia" w:hint="eastAsia"/>
              </w:rPr>
              <w:t>9</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55E04A2A" w14:textId="77777777" w:rsidR="00A42E0D" w:rsidRDefault="0032352A">
            <w:pPr>
              <w:rPr>
                <w:color w:val="000000"/>
                <w:sz w:val="22"/>
              </w:rPr>
            </w:pPr>
            <w:r>
              <w:rPr>
                <w:color w:val="000000"/>
                <w:sz w:val="22"/>
              </w:rPr>
              <w:t>SPI_start</w:t>
            </w:r>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14:paraId="188A07D9" w14:textId="77777777" w:rsidR="00A42E0D" w:rsidRDefault="0032352A">
            <w:pPr>
              <w:rPr>
                <w:rFonts w:eastAsiaTheme="minorEastAsia"/>
                <w:color w:val="000000"/>
                <w:sz w:val="22"/>
              </w:rPr>
            </w:pPr>
            <w:r>
              <w:rPr>
                <w:rFonts w:eastAsiaTheme="minorEastAsia" w:hint="eastAsia"/>
                <w:color w:val="000000"/>
                <w:sz w:val="22"/>
              </w:rPr>
              <w:t>S</w:t>
            </w:r>
            <w:r>
              <w:rPr>
                <w:rFonts w:eastAsiaTheme="minorEastAsia"/>
                <w:color w:val="000000"/>
                <w:sz w:val="22"/>
              </w:rPr>
              <w:t>PI-SPI_start</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14:paraId="025BDA77" w14:textId="77777777" w:rsidR="00A42E0D" w:rsidRDefault="0032352A">
            <w:pPr>
              <w:rPr>
                <w:rFonts w:cs="宋体"/>
                <w:color w:val="000000"/>
                <w:sz w:val="22"/>
              </w:rPr>
            </w:pPr>
            <w:r>
              <w:rPr>
                <w:rFonts w:cs="宋体" w:hint="eastAsia"/>
                <w:color w:val="000000"/>
                <w:sz w:val="22"/>
              </w:rPr>
              <w:t>S</w:t>
            </w:r>
            <w:r>
              <w:rPr>
                <w:rFonts w:cs="宋体"/>
                <w:color w:val="000000"/>
                <w:sz w:val="22"/>
              </w:rPr>
              <w:t>PI开始传数据有效值</w:t>
            </w:r>
          </w:p>
        </w:tc>
      </w:tr>
      <w:tr w:rsidR="00A42E0D" w14:paraId="66146916"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4D01091E" w14:textId="77777777" w:rsidR="00A42E0D" w:rsidRDefault="0032352A">
            <w:pPr>
              <w:rPr>
                <w:rFonts w:eastAsiaTheme="minorEastAsia"/>
              </w:rPr>
            </w:pPr>
            <w:r>
              <w:rPr>
                <w:rFonts w:eastAsiaTheme="minorEastAsia" w:hint="eastAsia"/>
              </w:rPr>
              <w:t>1</w:t>
            </w:r>
            <w:r>
              <w:rPr>
                <w:rFonts w:eastAsiaTheme="minorEastAsia"/>
              </w:rPr>
              <w:t>0</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3BC7A9CD" w14:textId="77777777" w:rsidR="00A42E0D" w:rsidRDefault="0032352A">
            <w:pPr>
              <w:rPr>
                <w:color w:val="000000"/>
                <w:sz w:val="22"/>
              </w:rPr>
            </w:pPr>
            <w:r>
              <w:rPr>
                <w:color w:val="000000"/>
                <w:sz w:val="22"/>
              </w:rPr>
              <w:t>IOB_FC_vld</w:t>
            </w:r>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14:paraId="75C9F882" w14:textId="77777777" w:rsidR="00A42E0D" w:rsidRDefault="0032352A">
            <w:pPr>
              <w:rPr>
                <w:rFonts w:eastAsiaTheme="minorEastAsia"/>
                <w:color w:val="000000"/>
                <w:sz w:val="22"/>
              </w:rPr>
            </w:pPr>
            <w:r>
              <w:t>PE_Array</w:t>
            </w:r>
            <w:r>
              <w:rPr>
                <w:rFonts w:eastAsiaTheme="minorEastAsia"/>
                <w:color w:val="000000"/>
                <w:sz w:val="22"/>
              </w:rPr>
              <w:t>-FC_OVld</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14:paraId="604F87AA" w14:textId="77777777" w:rsidR="00A42E0D" w:rsidRDefault="0032352A">
            <w:pPr>
              <w:rPr>
                <w:rFonts w:cs="宋体"/>
                <w:color w:val="000000"/>
                <w:sz w:val="22"/>
              </w:rPr>
            </w:pPr>
            <w:r>
              <w:rPr>
                <w:rFonts w:cs="宋体" w:hint="eastAsia"/>
                <w:color w:val="000000"/>
                <w:sz w:val="22"/>
              </w:rPr>
              <w:t>F</w:t>
            </w:r>
            <w:r>
              <w:rPr>
                <w:rFonts w:cs="宋体"/>
                <w:color w:val="000000"/>
                <w:sz w:val="22"/>
              </w:rPr>
              <w:t>C层输入有效信号</w:t>
            </w:r>
          </w:p>
        </w:tc>
      </w:tr>
      <w:tr w:rsidR="00A42E0D" w14:paraId="109A7B8E" w14:textId="77777777">
        <w:tc>
          <w:tcPr>
            <w:tcW w:w="437" w:type="dxa"/>
            <w:tcBorders>
              <w:top w:val="single" w:sz="8" w:space="0" w:color="000000"/>
              <w:left w:val="single" w:sz="8" w:space="0" w:color="000000"/>
              <w:bottom w:val="single" w:sz="8" w:space="0" w:color="000000"/>
              <w:right w:val="single" w:sz="8" w:space="0" w:color="000000"/>
            </w:tcBorders>
            <w:shd w:val="clear" w:color="auto" w:fill="auto"/>
          </w:tcPr>
          <w:p w14:paraId="38105326" w14:textId="77777777" w:rsidR="00A42E0D" w:rsidRDefault="0032352A">
            <w:pPr>
              <w:rPr>
                <w:rFonts w:eastAsiaTheme="minorEastAsia"/>
              </w:rPr>
            </w:pPr>
            <w:r>
              <w:rPr>
                <w:rFonts w:eastAsiaTheme="minorEastAsia" w:hint="eastAsia"/>
              </w:rPr>
              <w:t>1</w:t>
            </w:r>
            <w:r>
              <w:rPr>
                <w:rFonts w:eastAsiaTheme="minorEastAsia"/>
              </w:rPr>
              <w:t>1</w:t>
            </w:r>
          </w:p>
        </w:tc>
        <w:tc>
          <w:tcPr>
            <w:tcW w:w="1854" w:type="dxa"/>
            <w:tcBorders>
              <w:top w:val="single" w:sz="8" w:space="0" w:color="000000"/>
              <w:left w:val="single" w:sz="8" w:space="0" w:color="000000"/>
              <w:bottom w:val="single" w:sz="8" w:space="0" w:color="000000"/>
              <w:right w:val="single" w:sz="8" w:space="0" w:color="000000"/>
            </w:tcBorders>
            <w:shd w:val="clear" w:color="auto" w:fill="auto"/>
          </w:tcPr>
          <w:p w14:paraId="6552B0B2" w14:textId="77777777" w:rsidR="00A42E0D" w:rsidRDefault="0032352A">
            <w:pPr>
              <w:rPr>
                <w:color w:val="000000"/>
                <w:sz w:val="22"/>
              </w:rPr>
            </w:pPr>
            <w:r>
              <w:rPr>
                <w:color w:val="000000"/>
                <w:sz w:val="22"/>
              </w:rPr>
              <w:t>IOB_FC_I0</w:t>
            </w:r>
            <w:r>
              <w:t>-</w:t>
            </w:r>
            <w:r>
              <w:rPr>
                <w:color w:val="000000"/>
                <w:sz w:val="22"/>
              </w:rPr>
              <w:lastRenderedPageBreak/>
              <w:t>IOB_FC_I7</w:t>
            </w:r>
          </w:p>
        </w:tc>
        <w:tc>
          <w:tcPr>
            <w:tcW w:w="3449" w:type="dxa"/>
            <w:tcBorders>
              <w:top w:val="single" w:sz="8" w:space="0" w:color="000000"/>
              <w:left w:val="single" w:sz="8" w:space="0" w:color="000000"/>
              <w:bottom w:val="single" w:sz="8" w:space="0" w:color="000000"/>
              <w:right w:val="single" w:sz="8" w:space="0" w:color="000000"/>
            </w:tcBorders>
            <w:shd w:val="clear" w:color="auto" w:fill="auto"/>
          </w:tcPr>
          <w:p w14:paraId="305178FA" w14:textId="77777777" w:rsidR="00A42E0D" w:rsidRDefault="0032352A">
            <w:pPr>
              <w:rPr>
                <w:rFonts w:eastAsiaTheme="minorEastAsia"/>
                <w:color w:val="000000"/>
                <w:sz w:val="22"/>
              </w:rPr>
            </w:pPr>
            <w:r>
              <w:lastRenderedPageBreak/>
              <w:t>PE_Array</w:t>
            </w:r>
            <w:r>
              <w:rPr>
                <w:rFonts w:eastAsiaTheme="minorEastAsia"/>
                <w:color w:val="000000"/>
                <w:sz w:val="22"/>
              </w:rPr>
              <w:t>-FC_OMap1-FC_Omap7</w:t>
            </w:r>
          </w:p>
        </w:tc>
        <w:tc>
          <w:tcPr>
            <w:tcW w:w="2546" w:type="dxa"/>
            <w:tcBorders>
              <w:top w:val="single" w:sz="8" w:space="0" w:color="000000"/>
              <w:left w:val="single" w:sz="8" w:space="0" w:color="000000"/>
              <w:bottom w:val="single" w:sz="8" w:space="0" w:color="000000"/>
              <w:right w:val="single" w:sz="8" w:space="0" w:color="000000"/>
            </w:tcBorders>
            <w:shd w:val="clear" w:color="auto" w:fill="auto"/>
          </w:tcPr>
          <w:p w14:paraId="409AE045" w14:textId="77777777" w:rsidR="00A42E0D" w:rsidRDefault="0032352A">
            <w:pPr>
              <w:rPr>
                <w:rFonts w:cs="宋体"/>
                <w:color w:val="000000"/>
                <w:sz w:val="22"/>
              </w:rPr>
            </w:pPr>
            <w:r>
              <w:rPr>
                <w:rFonts w:cs="宋体" w:hint="eastAsia"/>
                <w:color w:val="000000"/>
                <w:sz w:val="22"/>
              </w:rPr>
              <w:t>F</w:t>
            </w:r>
            <w:r>
              <w:rPr>
                <w:rFonts w:cs="宋体"/>
                <w:color w:val="000000"/>
                <w:sz w:val="22"/>
              </w:rPr>
              <w:t>C层输入有效数据</w:t>
            </w:r>
          </w:p>
        </w:tc>
      </w:tr>
    </w:tbl>
    <w:p w14:paraId="1182AAD0" w14:textId="77777777" w:rsidR="00A42E0D" w:rsidRDefault="00A42E0D"/>
    <w:p w14:paraId="5CDFB831" w14:textId="77777777" w:rsidR="00A42E0D" w:rsidRDefault="0032352A">
      <w:pPr>
        <w:pStyle w:val="ae"/>
        <w:spacing w:after="156"/>
      </w:pPr>
      <w:r>
        <w:t>表</w:t>
      </w:r>
      <w:r>
        <w:rPr>
          <w:rFonts w:hint="eastAsia"/>
        </w:rPr>
        <w:t>4-9</w:t>
      </w:r>
      <w:r>
        <w:t xml:space="preserve"> InOut_Buffer主要输</w:t>
      </w:r>
      <w:r>
        <w:rPr>
          <w:rFonts w:hint="eastAsia"/>
        </w:rPr>
        <w:t>出</w:t>
      </w:r>
      <w:r>
        <w:t>接口</w:t>
      </w:r>
    </w:p>
    <w:tbl>
      <w:tblPr>
        <w:tblStyle w:val="ab"/>
        <w:tblW w:w="0" w:type="auto"/>
        <w:tblLook w:val="04A0" w:firstRow="1" w:lastRow="0" w:firstColumn="1" w:lastColumn="0" w:noHBand="0" w:noVBand="1"/>
      </w:tblPr>
      <w:tblGrid>
        <w:gridCol w:w="336"/>
        <w:gridCol w:w="1986"/>
        <w:gridCol w:w="3295"/>
        <w:gridCol w:w="2669"/>
      </w:tblGrid>
      <w:tr w:rsidR="00A42E0D" w14:paraId="74E2255A" w14:textId="77777777">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14:paraId="0DAA0659" w14:textId="77777777" w:rsidR="00A42E0D" w:rsidRDefault="00A42E0D"/>
        </w:tc>
        <w:tc>
          <w:tcPr>
            <w:tcW w:w="1986" w:type="dxa"/>
            <w:tcBorders>
              <w:top w:val="single" w:sz="8" w:space="0" w:color="000000"/>
              <w:left w:val="single" w:sz="8" w:space="0" w:color="000000"/>
              <w:bottom w:val="single" w:sz="8" w:space="0" w:color="000000"/>
              <w:right w:val="single" w:sz="8" w:space="0" w:color="000000"/>
            </w:tcBorders>
            <w:shd w:val="clear" w:color="auto" w:fill="D9D9D9"/>
          </w:tcPr>
          <w:p w14:paraId="4EC22FF1" w14:textId="77777777" w:rsidR="00A42E0D" w:rsidRDefault="0032352A">
            <w:pPr>
              <w:rPr>
                <w:rFonts w:ascii="Times New Roman" w:eastAsia="Times New Roman" w:hAnsi="Times New Roman"/>
              </w:rPr>
            </w:pPr>
            <w:r>
              <w:rPr>
                <w:rFonts w:cs="宋体" w:hint="eastAsia"/>
                <w:sz w:val="28"/>
                <w:szCs w:val="28"/>
              </w:rPr>
              <w:t>输出接口名称</w:t>
            </w:r>
          </w:p>
        </w:tc>
        <w:tc>
          <w:tcPr>
            <w:tcW w:w="3295" w:type="dxa"/>
            <w:tcBorders>
              <w:top w:val="single" w:sz="8" w:space="0" w:color="000000"/>
              <w:left w:val="single" w:sz="8" w:space="0" w:color="000000"/>
              <w:bottom w:val="single" w:sz="8" w:space="0" w:color="000000"/>
              <w:right w:val="single" w:sz="8" w:space="0" w:color="000000"/>
            </w:tcBorders>
            <w:shd w:val="clear" w:color="auto" w:fill="D9D9D9"/>
          </w:tcPr>
          <w:p w14:paraId="0AB5FF74" w14:textId="77777777" w:rsidR="00A42E0D" w:rsidRDefault="0032352A">
            <w:pPr>
              <w:rPr>
                <w:rFonts w:ascii="Times New Roman" w:eastAsia="Times New Roman" w:hAnsi="Times New Roman"/>
              </w:rPr>
            </w:pPr>
            <w:r>
              <w:rPr>
                <w:rFonts w:cs="宋体" w:hint="eastAsia"/>
                <w:sz w:val="28"/>
                <w:szCs w:val="28"/>
              </w:rPr>
              <w:t>输出模块</w:t>
            </w:r>
            <w:r>
              <w:rPr>
                <w:rFonts w:ascii="Times New Roman" w:eastAsia="Times New Roman" w:hAnsi="Times New Roman" w:cs="Times New Roman"/>
                <w:sz w:val="28"/>
                <w:szCs w:val="28"/>
              </w:rPr>
              <w:t>—</w:t>
            </w:r>
            <w:r>
              <w:rPr>
                <w:rFonts w:cs="宋体" w:hint="eastAsia"/>
                <w:sz w:val="28"/>
                <w:szCs w:val="28"/>
              </w:rPr>
              <w:t>接口</w:t>
            </w:r>
          </w:p>
        </w:tc>
        <w:tc>
          <w:tcPr>
            <w:tcW w:w="2669" w:type="dxa"/>
            <w:tcBorders>
              <w:top w:val="single" w:sz="8" w:space="0" w:color="000000"/>
              <w:left w:val="single" w:sz="8" w:space="0" w:color="000000"/>
              <w:bottom w:val="single" w:sz="8" w:space="0" w:color="000000"/>
              <w:right w:val="single" w:sz="8" w:space="0" w:color="000000"/>
            </w:tcBorders>
            <w:shd w:val="clear" w:color="auto" w:fill="D9D9D9"/>
          </w:tcPr>
          <w:p w14:paraId="0315C2E3" w14:textId="77777777" w:rsidR="00A42E0D" w:rsidRDefault="0032352A">
            <w:pPr>
              <w:rPr>
                <w:rFonts w:ascii="Times New Roman" w:eastAsia="Times New Roman" w:hAnsi="Times New Roman"/>
              </w:rPr>
            </w:pPr>
            <w:r>
              <w:rPr>
                <w:rFonts w:cs="宋体" w:hint="eastAsia"/>
                <w:sz w:val="28"/>
                <w:szCs w:val="28"/>
              </w:rPr>
              <w:t>作用</w:t>
            </w:r>
          </w:p>
        </w:tc>
      </w:tr>
      <w:tr w:rsidR="00A42E0D" w14:paraId="46F3C34A" w14:textId="77777777">
        <w:trPr>
          <w:trHeight w:val="55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22BFD1F4" w14:textId="77777777" w:rsidR="00A42E0D" w:rsidRDefault="0032352A">
            <w:r>
              <w:t>1</w:t>
            </w:r>
          </w:p>
        </w:tc>
        <w:tc>
          <w:tcPr>
            <w:tcW w:w="1986" w:type="dxa"/>
            <w:tcBorders>
              <w:top w:val="single" w:sz="8" w:space="0" w:color="000000"/>
              <w:left w:val="single" w:sz="8" w:space="0" w:color="000000"/>
              <w:bottom w:val="single" w:sz="8" w:space="0" w:color="000000"/>
              <w:right w:val="single" w:sz="8" w:space="0" w:color="000000"/>
            </w:tcBorders>
            <w:shd w:val="clear" w:color="auto" w:fill="auto"/>
          </w:tcPr>
          <w:p w14:paraId="33E6498B" w14:textId="77777777" w:rsidR="00A42E0D" w:rsidRDefault="0032352A">
            <w:r>
              <w:t>IOB_Data_O0</w:t>
            </w:r>
            <w:r>
              <w:rPr>
                <w:rFonts w:asciiTheme="minorEastAsia" w:eastAsiaTheme="minorEastAsia" w:hAnsiTheme="minorEastAsia" w:hint="eastAsia"/>
              </w:rPr>
              <w:t>-</w:t>
            </w:r>
            <w:r>
              <w:t xml:space="preserve"> IOB_Data_O7</w:t>
            </w:r>
          </w:p>
        </w:tc>
        <w:tc>
          <w:tcPr>
            <w:tcW w:w="3295" w:type="dxa"/>
            <w:tcBorders>
              <w:top w:val="single" w:sz="8" w:space="0" w:color="000000"/>
              <w:left w:val="single" w:sz="8" w:space="0" w:color="000000"/>
              <w:bottom w:val="single" w:sz="8" w:space="0" w:color="auto"/>
              <w:right w:val="single" w:sz="8" w:space="0" w:color="auto"/>
            </w:tcBorders>
            <w:shd w:val="clear" w:color="auto" w:fill="auto"/>
          </w:tcPr>
          <w:p w14:paraId="24A03369" w14:textId="77777777" w:rsidR="00A42E0D" w:rsidRDefault="0032352A">
            <w:r>
              <w:t>Input_Regfile—IR_Data_I0</w:t>
            </w:r>
            <w:r>
              <w:rPr>
                <w:rFonts w:asciiTheme="minorEastAsia" w:eastAsiaTheme="minorEastAsia" w:hAnsiTheme="minorEastAsia" w:hint="eastAsia"/>
              </w:rPr>
              <w:t>-</w:t>
            </w:r>
            <w:r>
              <w:t xml:space="preserve"> IR_Data_I7</w:t>
            </w:r>
          </w:p>
        </w:tc>
        <w:tc>
          <w:tcPr>
            <w:tcW w:w="2669" w:type="dxa"/>
            <w:tcBorders>
              <w:top w:val="single" w:sz="8" w:space="0" w:color="000000"/>
              <w:left w:val="single" w:sz="8" w:space="0" w:color="auto"/>
              <w:bottom w:val="single" w:sz="8" w:space="0" w:color="000000"/>
              <w:right w:val="single" w:sz="8" w:space="0" w:color="auto"/>
            </w:tcBorders>
            <w:shd w:val="clear" w:color="auto" w:fill="auto"/>
          </w:tcPr>
          <w:p w14:paraId="30E11BC9" w14:textId="77777777" w:rsidR="00A42E0D" w:rsidRDefault="0032352A">
            <w:r>
              <w:t>Bank0</w:t>
            </w:r>
            <w:r>
              <w:rPr>
                <w:rFonts w:asciiTheme="minorEastAsia" w:eastAsiaTheme="minorEastAsia" w:hAnsiTheme="minorEastAsia"/>
              </w:rPr>
              <w:t>-</w:t>
            </w:r>
            <w:r>
              <w:t xml:space="preserve"> Bank7</w:t>
            </w:r>
            <w:r>
              <w:rPr>
                <w:rFonts w:cs="宋体" w:hint="eastAsia"/>
              </w:rPr>
              <w:t>输出数据</w:t>
            </w:r>
          </w:p>
        </w:tc>
      </w:tr>
      <w:tr w:rsidR="00A42E0D" w14:paraId="06FB9A8A"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1097BC7C" w14:textId="77777777" w:rsidR="00A42E0D" w:rsidRDefault="0032352A">
            <w:r>
              <w:t>2</w:t>
            </w:r>
          </w:p>
        </w:tc>
        <w:tc>
          <w:tcPr>
            <w:tcW w:w="1986" w:type="dxa"/>
            <w:tcBorders>
              <w:top w:val="single" w:sz="8" w:space="0" w:color="000000"/>
              <w:left w:val="single" w:sz="8" w:space="0" w:color="000000"/>
              <w:bottom w:val="single" w:sz="8" w:space="0" w:color="000000"/>
              <w:right w:val="single" w:sz="8" w:space="0" w:color="000000"/>
            </w:tcBorders>
            <w:shd w:val="clear" w:color="auto" w:fill="auto"/>
          </w:tcPr>
          <w:p w14:paraId="2826A948" w14:textId="77777777" w:rsidR="00A42E0D" w:rsidRDefault="0032352A">
            <w:r>
              <w:t>IOB_Data_O_vld</w:t>
            </w:r>
          </w:p>
        </w:tc>
        <w:tc>
          <w:tcPr>
            <w:tcW w:w="3295" w:type="dxa"/>
            <w:tcBorders>
              <w:top w:val="single" w:sz="8" w:space="0" w:color="auto"/>
              <w:left w:val="single" w:sz="8" w:space="0" w:color="000000"/>
              <w:bottom w:val="single" w:sz="8" w:space="0" w:color="auto"/>
              <w:right w:val="single" w:sz="8" w:space="0" w:color="auto"/>
            </w:tcBorders>
            <w:shd w:val="clear" w:color="auto" w:fill="auto"/>
          </w:tcPr>
          <w:p w14:paraId="6E38E687" w14:textId="77777777" w:rsidR="00A42E0D" w:rsidRDefault="0032352A">
            <w:r>
              <w:t>Input_Regfile—IR_Data_I_vld</w:t>
            </w:r>
          </w:p>
        </w:tc>
        <w:tc>
          <w:tcPr>
            <w:tcW w:w="2669" w:type="dxa"/>
            <w:tcBorders>
              <w:top w:val="single" w:sz="8" w:space="0" w:color="000000"/>
              <w:left w:val="single" w:sz="8" w:space="0" w:color="auto"/>
              <w:bottom w:val="single" w:sz="8" w:space="0" w:color="000000"/>
              <w:right w:val="single" w:sz="8" w:space="0" w:color="auto"/>
            </w:tcBorders>
            <w:shd w:val="clear" w:color="auto" w:fill="auto"/>
          </w:tcPr>
          <w:p w14:paraId="17F0ABCD" w14:textId="77777777" w:rsidR="00A42E0D" w:rsidRDefault="0032352A">
            <w:r>
              <w:t>输出数据的有效值</w:t>
            </w:r>
          </w:p>
        </w:tc>
      </w:tr>
    </w:tbl>
    <w:p w14:paraId="7D64430C" w14:textId="77777777" w:rsidR="00A42E0D" w:rsidRDefault="0032352A">
      <w:pPr>
        <w:pStyle w:val="2"/>
        <w:spacing w:before="156" w:after="156"/>
      </w:pPr>
      <w:bookmarkStart w:id="169" w:name="_Toc62134255"/>
      <w:r>
        <w:t>4.6 Input_Regfile子模块</w:t>
      </w:r>
      <w:bookmarkEnd w:id="169"/>
    </w:p>
    <w:p w14:paraId="0A6D15EE" w14:textId="77777777" w:rsidR="00A42E0D" w:rsidRDefault="0032352A">
      <w:pPr>
        <w:pStyle w:val="3"/>
        <w:spacing w:before="156" w:after="156"/>
      </w:pPr>
      <w:bookmarkStart w:id="170" w:name="_Toc62134256"/>
      <w:r>
        <w:t>4.6.1 Input_Regfile介绍</w:t>
      </w:r>
      <w:bookmarkEnd w:id="170"/>
    </w:p>
    <w:p w14:paraId="15EEF499" w14:textId="77777777" w:rsidR="00A42E0D" w:rsidRDefault="0032352A">
      <w:pPr>
        <w:ind w:firstLine="420"/>
      </w:pPr>
      <w:r>
        <w:rPr>
          <w:b/>
          <w:bCs/>
        </w:rPr>
        <w:t>作用</w:t>
      </w:r>
      <w:r>
        <w:t>：用于缓存PE Array在下一次计算中所使用到的输入数据。由于卷积核大小K&gt;卷积核步长S，在PE Array的相邻两次计算过程中的输入数据存在overlapping，使用Input Regfile可以避免对In Out Buffer中的同一个地址多次访问的现象。</w:t>
      </w:r>
    </w:p>
    <w:p w14:paraId="0B2A60B6" w14:textId="77777777" w:rsidR="00A42E0D" w:rsidRDefault="0032352A">
      <w:pPr>
        <w:ind w:firstLine="420"/>
      </w:pPr>
      <w:r>
        <w:rPr>
          <w:b/>
          <w:bCs/>
        </w:rPr>
        <w:t>内存大小</w:t>
      </w:r>
      <w:r>
        <w:t>：Input regfile用于实现输入数据复用的功能。Input regfile存放Hu×1的输入数据，其中Hu为PE Array在一次计算中所涉及的输入的点的数量，Hu与当前层的卷积核大小K，卷积核步长S和PE Array的Map输入端口数量R有关，其计算公式如下：</w:t>
      </w:r>
    </w:p>
    <w:p w14:paraId="73CCD266" w14:textId="77777777" w:rsidR="00A42E0D" w:rsidRDefault="0032352A">
      <w:pPr>
        <w:jc w:val="center"/>
      </w:pPr>
      <w:r>
        <w:t>Hu=(R-1)×S+K</w:t>
      </w:r>
    </w:p>
    <w:p w14:paraId="13B07A4F" w14:textId="77777777" w:rsidR="00A42E0D" w:rsidRDefault="0032352A">
      <w:r>
        <w:tab/>
        <w:t>本设计中，各网络层对应的Input Regfile大小如下表，最终确定256Byte</w:t>
      </w:r>
      <w:r>
        <w:rPr>
          <w:rFonts w:hint="eastAsia"/>
        </w:rPr>
        <w:t>。</w:t>
      </w:r>
    </w:p>
    <w:p w14:paraId="7450E7DC" w14:textId="77777777" w:rsidR="00A42E0D" w:rsidRDefault="0032352A">
      <w:pPr>
        <w:pStyle w:val="ae"/>
        <w:spacing w:after="156"/>
      </w:pPr>
      <w:r>
        <w:t>表</w:t>
      </w:r>
      <w:r>
        <w:rPr>
          <w:rFonts w:hint="eastAsia"/>
        </w:rPr>
        <w:t>4-10</w:t>
      </w:r>
      <w:r>
        <w:t xml:space="preserve"> 每层网络Input Regfile所需大小表</w:t>
      </w:r>
    </w:p>
    <w:tbl>
      <w:tblPr>
        <w:tblStyle w:val="ab"/>
        <w:tblW w:w="0" w:type="auto"/>
        <w:tblLook w:val="04A0" w:firstRow="1" w:lastRow="0" w:firstColumn="1" w:lastColumn="0" w:noHBand="0" w:noVBand="1"/>
      </w:tblPr>
      <w:tblGrid>
        <w:gridCol w:w="2279"/>
        <w:gridCol w:w="2546"/>
        <w:gridCol w:w="3461"/>
      </w:tblGrid>
      <w:tr w:rsidR="00A42E0D" w14:paraId="599E3BC8" w14:textId="77777777">
        <w:tc>
          <w:tcPr>
            <w:tcW w:w="2279" w:type="dxa"/>
            <w:tcBorders>
              <w:top w:val="single" w:sz="8" w:space="0" w:color="auto"/>
              <w:left w:val="single" w:sz="8" w:space="0" w:color="auto"/>
              <w:bottom w:val="single" w:sz="8" w:space="0" w:color="auto"/>
              <w:right w:val="single" w:sz="8" w:space="0" w:color="auto"/>
            </w:tcBorders>
            <w:shd w:val="clear" w:color="auto" w:fill="E9E9E9"/>
          </w:tcPr>
          <w:p w14:paraId="5EDBE7D8" w14:textId="77777777" w:rsidR="00A42E0D" w:rsidRDefault="0032352A">
            <w:r>
              <w:t>网络层索引</w:t>
            </w:r>
          </w:p>
        </w:tc>
        <w:tc>
          <w:tcPr>
            <w:tcW w:w="2546" w:type="dxa"/>
            <w:tcBorders>
              <w:top w:val="single" w:sz="8" w:space="0" w:color="auto"/>
              <w:left w:val="single" w:sz="8" w:space="0" w:color="auto"/>
              <w:bottom w:val="single" w:sz="8" w:space="0" w:color="auto"/>
              <w:right w:val="single" w:sz="8" w:space="0" w:color="auto"/>
            </w:tcBorders>
            <w:shd w:val="clear" w:color="auto" w:fill="E9E9E9"/>
          </w:tcPr>
          <w:p w14:paraId="355A2C4D" w14:textId="77777777" w:rsidR="00A42E0D" w:rsidRDefault="0032352A">
            <w:r>
              <w:t>Hu</w:t>
            </w:r>
          </w:p>
        </w:tc>
        <w:tc>
          <w:tcPr>
            <w:tcW w:w="3461" w:type="dxa"/>
            <w:tcBorders>
              <w:top w:val="single" w:sz="8" w:space="0" w:color="auto"/>
              <w:left w:val="single" w:sz="8" w:space="0" w:color="auto"/>
              <w:bottom w:val="single" w:sz="8" w:space="0" w:color="auto"/>
              <w:right w:val="single" w:sz="8" w:space="0" w:color="auto"/>
            </w:tcBorders>
            <w:shd w:val="clear" w:color="auto" w:fill="E9E9E9"/>
          </w:tcPr>
          <w:p w14:paraId="5F624FDA" w14:textId="77777777" w:rsidR="00A42E0D" w:rsidRDefault="0032352A">
            <w:r>
              <w:t>对应Input Regfile大小</w:t>
            </w:r>
          </w:p>
        </w:tc>
      </w:tr>
      <w:tr w:rsidR="00A42E0D" w14:paraId="1C15BD7F" w14:textId="77777777">
        <w:tc>
          <w:tcPr>
            <w:tcW w:w="2279" w:type="dxa"/>
            <w:tcBorders>
              <w:top w:val="single" w:sz="8" w:space="0" w:color="auto"/>
              <w:left w:val="single" w:sz="8" w:space="0" w:color="auto"/>
              <w:bottom w:val="single" w:sz="8" w:space="0" w:color="auto"/>
              <w:right w:val="single" w:sz="8" w:space="0" w:color="auto"/>
            </w:tcBorders>
            <w:shd w:val="clear" w:color="auto" w:fill="auto"/>
          </w:tcPr>
          <w:p w14:paraId="26683C7A" w14:textId="77777777" w:rsidR="00A42E0D" w:rsidRDefault="0032352A">
            <w:r>
              <w:t>1</w:t>
            </w:r>
          </w:p>
        </w:tc>
        <w:tc>
          <w:tcPr>
            <w:tcW w:w="2546" w:type="dxa"/>
            <w:tcBorders>
              <w:top w:val="single" w:sz="8" w:space="0" w:color="auto"/>
              <w:left w:val="single" w:sz="8" w:space="0" w:color="auto"/>
              <w:bottom w:val="single" w:sz="8" w:space="0" w:color="auto"/>
              <w:right w:val="single" w:sz="8" w:space="0" w:color="auto"/>
            </w:tcBorders>
            <w:shd w:val="clear" w:color="auto" w:fill="auto"/>
          </w:tcPr>
          <w:p w14:paraId="07E4DF7A" w14:textId="77777777" w:rsidR="00A42E0D" w:rsidRDefault="0032352A">
            <w:r>
              <w:t>46</w:t>
            </w:r>
          </w:p>
        </w:tc>
        <w:tc>
          <w:tcPr>
            <w:tcW w:w="3461" w:type="dxa"/>
            <w:tcBorders>
              <w:top w:val="single" w:sz="8" w:space="0" w:color="auto"/>
              <w:left w:val="single" w:sz="8" w:space="0" w:color="auto"/>
              <w:bottom w:val="single" w:sz="8" w:space="0" w:color="auto"/>
              <w:right w:val="single" w:sz="8" w:space="0" w:color="auto"/>
            </w:tcBorders>
            <w:shd w:val="clear" w:color="auto" w:fill="auto"/>
          </w:tcPr>
          <w:p w14:paraId="725E05E9" w14:textId="77777777" w:rsidR="00A42E0D" w:rsidRDefault="0032352A">
            <w:pPr>
              <w:rPr>
                <w:bCs/>
              </w:rPr>
            </w:pPr>
            <w:r>
              <w:rPr>
                <w:bCs/>
              </w:rPr>
              <w:t>46 Byte</w:t>
            </w:r>
          </w:p>
        </w:tc>
      </w:tr>
      <w:tr w:rsidR="00A42E0D" w14:paraId="2165CC2E" w14:textId="77777777">
        <w:tc>
          <w:tcPr>
            <w:tcW w:w="2279" w:type="dxa"/>
            <w:tcBorders>
              <w:top w:val="single" w:sz="8" w:space="0" w:color="auto"/>
              <w:left w:val="single" w:sz="8" w:space="0" w:color="auto"/>
              <w:bottom w:val="single" w:sz="8" w:space="0" w:color="auto"/>
              <w:right w:val="single" w:sz="8" w:space="0" w:color="auto"/>
            </w:tcBorders>
            <w:shd w:val="clear" w:color="auto" w:fill="auto"/>
          </w:tcPr>
          <w:p w14:paraId="091382BD" w14:textId="77777777" w:rsidR="00A42E0D" w:rsidRDefault="0032352A">
            <w:r>
              <w:t>2</w:t>
            </w:r>
          </w:p>
        </w:tc>
        <w:tc>
          <w:tcPr>
            <w:tcW w:w="2546" w:type="dxa"/>
            <w:tcBorders>
              <w:top w:val="single" w:sz="8" w:space="0" w:color="auto"/>
              <w:left w:val="single" w:sz="8" w:space="0" w:color="auto"/>
              <w:bottom w:val="single" w:sz="8" w:space="0" w:color="auto"/>
              <w:right w:val="single" w:sz="8" w:space="0" w:color="auto"/>
            </w:tcBorders>
            <w:shd w:val="clear" w:color="auto" w:fill="auto"/>
          </w:tcPr>
          <w:p w14:paraId="4C8B38B8" w14:textId="77777777" w:rsidR="00A42E0D" w:rsidRDefault="0032352A">
            <w:r>
              <w:t>42</w:t>
            </w:r>
          </w:p>
        </w:tc>
        <w:tc>
          <w:tcPr>
            <w:tcW w:w="3461" w:type="dxa"/>
            <w:tcBorders>
              <w:top w:val="single" w:sz="8" w:space="0" w:color="auto"/>
              <w:left w:val="single" w:sz="8" w:space="0" w:color="auto"/>
              <w:bottom w:val="single" w:sz="8" w:space="0" w:color="auto"/>
              <w:right w:val="single" w:sz="8" w:space="0" w:color="auto"/>
            </w:tcBorders>
            <w:shd w:val="clear" w:color="auto" w:fill="auto"/>
          </w:tcPr>
          <w:p w14:paraId="140BBD31" w14:textId="77777777" w:rsidR="00A42E0D" w:rsidRDefault="0032352A">
            <w:r>
              <w:t>42 Byte</w:t>
            </w:r>
          </w:p>
        </w:tc>
      </w:tr>
      <w:tr w:rsidR="00A42E0D" w14:paraId="66B16C72" w14:textId="77777777">
        <w:tc>
          <w:tcPr>
            <w:tcW w:w="2279" w:type="dxa"/>
            <w:tcBorders>
              <w:top w:val="single" w:sz="8" w:space="0" w:color="auto"/>
              <w:left w:val="single" w:sz="8" w:space="0" w:color="auto"/>
              <w:bottom w:val="single" w:sz="8" w:space="0" w:color="auto"/>
              <w:right w:val="single" w:sz="8" w:space="0" w:color="auto"/>
            </w:tcBorders>
            <w:shd w:val="clear" w:color="auto" w:fill="auto"/>
          </w:tcPr>
          <w:p w14:paraId="5956D035" w14:textId="77777777" w:rsidR="00A42E0D" w:rsidRDefault="0032352A">
            <w:r>
              <w:t>3</w:t>
            </w:r>
          </w:p>
        </w:tc>
        <w:tc>
          <w:tcPr>
            <w:tcW w:w="2546" w:type="dxa"/>
            <w:tcBorders>
              <w:top w:val="single" w:sz="8" w:space="0" w:color="auto"/>
              <w:left w:val="single" w:sz="8" w:space="0" w:color="auto"/>
              <w:bottom w:val="single" w:sz="8" w:space="0" w:color="auto"/>
              <w:right w:val="single" w:sz="8" w:space="0" w:color="auto"/>
            </w:tcBorders>
            <w:shd w:val="clear" w:color="auto" w:fill="auto"/>
          </w:tcPr>
          <w:p w14:paraId="727E76BD" w14:textId="77777777" w:rsidR="00A42E0D" w:rsidRDefault="0032352A">
            <w:r>
              <w:t>23</w:t>
            </w:r>
          </w:p>
        </w:tc>
        <w:tc>
          <w:tcPr>
            <w:tcW w:w="3461" w:type="dxa"/>
            <w:tcBorders>
              <w:top w:val="single" w:sz="8" w:space="0" w:color="auto"/>
              <w:left w:val="single" w:sz="8" w:space="0" w:color="auto"/>
              <w:bottom w:val="single" w:sz="8" w:space="0" w:color="auto"/>
              <w:right w:val="single" w:sz="8" w:space="0" w:color="auto"/>
            </w:tcBorders>
            <w:shd w:val="clear" w:color="auto" w:fill="auto"/>
          </w:tcPr>
          <w:p w14:paraId="789E29AB" w14:textId="77777777" w:rsidR="00A42E0D" w:rsidRDefault="0032352A">
            <w:r>
              <w:t>23 Byte</w:t>
            </w:r>
          </w:p>
        </w:tc>
      </w:tr>
      <w:tr w:rsidR="00A42E0D" w14:paraId="6A7B8E27" w14:textId="77777777">
        <w:tc>
          <w:tcPr>
            <w:tcW w:w="2279" w:type="dxa"/>
            <w:tcBorders>
              <w:top w:val="single" w:sz="8" w:space="0" w:color="auto"/>
              <w:left w:val="single" w:sz="8" w:space="0" w:color="auto"/>
              <w:bottom w:val="single" w:sz="8" w:space="0" w:color="auto"/>
              <w:right w:val="single" w:sz="8" w:space="0" w:color="auto"/>
            </w:tcBorders>
            <w:shd w:val="clear" w:color="auto" w:fill="auto"/>
          </w:tcPr>
          <w:p w14:paraId="3F9A3DD6" w14:textId="77777777" w:rsidR="00A42E0D" w:rsidRDefault="0032352A">
            <w:r>
              <w:t>4</w:t>
            </w:r>
          </w:p>
        </w:tc>
        <w:tc>
          <w:tcPr>
            <w:tcW w:w="2546" w:type="dxa"/>
            <w:tcBorders>
              <w:top w:val="single" w:sz="8" w:space="0" w:color="auto"/>
              <w:left w:val="single" w:sz="8" w:space="0" w:color="auto"/>
              <w:bottom w:val="single" w:sz="8" w:space="0" w:color="auto"/>
              <w:right w:val="single" w:sz="8" w:space="0" w:color="auto"/>
            </w:tcBorders>
            <w:shd w:val="clear" w:color="auto" w:fill="auto"/>
          </w:tcPr>
          <w:p w14:paraId="1B430E37" w14:textId="77777777" w:rsidR="00A42E0D" w:rsidRDefault="0032352A">
            <w:r>
              <w:t>23</w:t>
            </w:r>
          </w:p>
        </w:tc>
        <w:tc>
          <w:tcPr>
            <w:tcW w:w="3461" w:type="dxa"/>
            <w:tcBorders>
              <w:top w:val="single" w:sz="8" w:space="0" w:color="auto"/>
              <w:left w:val="single" w:sz="8" w:space="0" w:color="auto"/>
              <w:bottom w:val="single" w:sz="8" w:space="0" w:color="auto"/>
              <w:right w:val="single" w:sz="8" w:space="0" w:color="auto"/>
            </w:tcBorders>
            <w:shd w:val="clear" w:color="auto" w:fill="auto"/>
          </w:tcPr>
          <w:p w14:paraId="768514CA" w14:textId="77777777" w:rsidR="00A42E0D" w:rsidRDefault="0032352A">
            <w:r>
              <w:t>23 Byte</w:t>
            </w:r>
          </w:p>
        </w:tc>
      </w:tr>
      <w:tr w:rsidR="00A42E0D" w14:paraId="659E4DAB" w14:textId="77777777">
        <w:trPr>
          <w:trHeight w:val="525"/>
        </w:trPr>
        <w:tc>
          <w:tcPr>
            <w:tcW w:w="2279" w:type="dxa"/>
            <w:tcBorders>
              <w:top w:val="single" w:sz="8" w:space="0" w:color="auto"/>
              <w:left w:val="single" w:sz="8" w:space="0" w:color="auto"/>
              <w:bottom w:val="single" w:sz="8" w:space="0" w:color="auto"/>
              <w:right w:val="single" w:sz="8" w:space="0" w:color="auto"/>
            </w:tcBorders>
            <w:shd w:val="clear" w:color="auto" w:fill="auto"/>
          </w:tcPr>
          <w:p w14:paraId="21096947" w14:textId="77777777" w:rsidR="00A42E0D" w:rsidRDefault="0032352A">
            <w:r>
              <w:t>5</w:t>
            </w:r>
          </w:p>
        </w:tc>
        <w:tc>
          <w:tcPr>
            <w:tcW w:w="2546" w:type="dxa"/>
            <w:tcBorders>
              <w:top w:val="single" w:sz="8" w:space="0" w:color="auto"/>
              <w:left w:val="single" w:sz="8" w:space="0" w:color="auto"/>
              <w:bottom w:val="single" w:sz="8" w:space="0" w:color="auto"/>
              <w:right w:val="single" w:sz="8" w:space="0" w:color="auto"/>
            </w:tcBorders>
            <w:shd w:val="clear" w:color="auto" w:fill="auto"/>
          </w:tcPr>
          <w:p w14:paraId="01188CFB" w14:textId="77777777" w:rsidR="00A42E0D" w:rsidRDefault="0032352A">
            <w:r>
              <w:t>19</w:t>
            </w:r>
          </w:p>
        </w:tc>
        <w:tc>
          <w:tcPr>
            <w:tcW w:w="3461" w:type="dxa"/>
            <w:tcBorders>
              <w:top w:val="single" w:sz="8" w:space="0" w:color="auto"/>
              <w:left w:val="single" w:sz="8" w:space="0" w:color="auto"/>
              <w:bottom w:val="single" w:sz="8" w:space="0" w:color="auto"/>
              <w:right w:val="single" w:sz="8" w:space="0" w:color="auto"/>
            </w:tcBorders>
            <w:shd w:val="clear" w:color="auto" w:fill="auto"/>
          </w:tcPr>
          <w:p w14:paraId="25E537E7" w14:textId="77777777" w:rsidR="00A42E0D" w:rsidRDefault="0032352A">
            <w:r>
              <w:t>19 Byte</w:t>
            </w:r>
          </w:p>
        </w:tc>
      </w:tr>
      <w:tr w:rsidR="00A42E0D" w14:paraId="6080E97F" w14:textId="77777777">
        <w:trPr>
          <w:trHeight w:val="525"/>
        </w:trPr>
        <w:tc>
          <w:tcPr>
            <w:tcW w:w="2279" w:type="dxa"/>
            <w:tcBorders>
              <w:top w:val="single" w:sz="8" w:space="0" w:color="auto"/>
              <w:left w:val="single" w:sz="8" w:space="0" w:color="auto"/>
              <w:bottom w:val="single" w:sz="8" w:space="0" w:color="auto"/>
              <w:right w:val="single" w:sz="8" w:space="0" w:color="auto"/>
            </w:tcBorders>
            <w:shd w:val="clear" w:color="auto" w:fill="auto"/>
          </w:tcPr>
          <w:p w14:paraId="051679AC" w14:textId="77777777" w:rsidR="00A42E0D" w:rsidRDefault="0032352A">
            <w:r>
              <w:lastRenderedPageBreak/>
              <w:t>6</w:t>
            </w:r>
          </w:p>
        </w:tc>
        <w:tc>
          <w:tcPr>
            <w:tcW w:w="2546" w:type="dxa"/>
            <w:tcBorders>
              <w:top w:val="single" w:sz="8" w:space="0" w:color="auto"/>
              <w:left w:val="single" w:sz="8" w:space="0" w:color="auto"/>
              <w:bottom w:val="single" w:sz="8" w:space="0" w:color="auto"/>
              <w:right w:val="single" w:sz="8" w:space="0" w:color="auto"/>
            </w:tcBorders>
            <w:shd w:val="clear" w:color="auto" w:fill="auto"/>
          </w:tcPr>
          <w:p w14:paraId="4A465D80" w14:textId="77777777" w:rsidR="00A42E0D" w:rsidRDefault="0032352A">
            <w:r>
              <w:t>18</w:t>
            </w:r>
          </w:p>
        </w:tc>
        <w:tc>
          <w:tcPr>
            <w:tcW w:w="3461" w:type="dxa"/>
            <w:tcBorders>
              <w:top w:val="single" w:sz="8" w:space="0" w:color="auto"/>
              <w:left w:val="single" w:sz="8" w:space="0" w:color="auto"/>
              <w:bottom w:val="single" w:sz="8" w:space="0" w:color="auto"/>
              <w:right w:val="single" w:sz="8" w:space="0" w:color="auto"/>
            </w:tcBorders>
            <w:shd w:val="clear" w:color="auto" w:fill="auto"/>
          </w:tcPr>
          <w:p w14:paraId="087DE32D" w14:textId="77777777" w:rsidR="00A42E0D" w:rsidRDefault="0032352A">
            <w:r>
              <w:t>18 Byte</w:t>
            </w:r>
          </w:p>
        </w:tc>
      </w:tr>
      <w:tr w:rsidR="00A42E0D" w14:paraId="4EC6DA5B" w14:textId="77777777">
        <w:trPr>
          <w:trHeight w:val="525"/>
        </w:trPr>
        <w:tc>
          <w:tcPr>
            <w:tcW w:w="2279" w:type="dxa"/>
            <w:tcBorders>
              <w:top w:val="single" w:sz="8" w:space="0" w:color="auto"/>
              <w:left w:val="single" w:sz="8" w:space="0" w:color="auto"/>
              <w:bottom w:val="single" w:sz="8" w:space="0" w:color="auto"/>
              <w:right w:val="single" w:sz="8" w:space="0" w:color="auto"/>
            </w:tcBorders>
            <w:shd w:val="clear" w:color="auto" w:fill="auto"/>
          </w:tcPr>
          <w:p w14:paraId="4C8A9729" w14:textId="77777777" w:rsidR="00A42E0D" w:rsidRDefault="0032352A">
            <w:r>
              <w:rPr>
                <w:rFonts w:hint="eastAsia"/>
              </w:rPr>
              <w:t>7</w:t>
            </w:r>
          </w:p>
        </w:tc>
        <w:tc>
          <w:tcPr>
            <w:tcW w:w="2546" w:type="dxa"/>
            <w:tcBorders>
              <w:top w:val="single" w:sz="8" w:space="0" w:color="auto"/>
              <w:left w:val="single" w:sz="8" w:space="0" w:color="auto"/>
              <w:bottom w:val="single" w:sz="8" w:space="0" w:color="auto"/>
              <w:right w:val="single" w:sz="8" w:space="0" w:color="auto"/>
            </w:tcBorders>
            <w:shd w:val="clear" w:color="auto" w:fill="auto"/>
          </w:tcPr>
          <w:p w14:paraId="7BD5DA8E" w14:textId="77777777" w:rsidR="00A42E0D" w:rsidRDefault="0032352A">
            <w:r>
              <w:rPr>
                <w:rFonts w:hint="eastAsia"/>
              </w:rPr>
              <w:t>2</w:t>
            </w:r>
            <w:r>
              <w:t>56</w:t>
            </w:r>
          </w:p>
        </w:tc>
        <w:tc>
          <w:tcPr>
            <w:tcW w:w="3461" w:type="dxa"/>
            <w:tcBorders>
              <w:top w:val="single" w:sz="8" w:space="0" w:color="auto"/>
              <w:left w:val="single" w:sz="8" w:space="0" w:color="auto"/>
              <w:bottom w:val="single" w:sz="8" w:space="0" w:color="auto"/>
              <w:right w:val="single" w:sz="8" w:space="0" w:color="auto"/>
            </w:tcBorders>
            <w:shd w:val="clear" w:color="auto" w:fill="auto"/>
          </w:tcPr>
          <w:p w14:paraId="562E718C" w14:textId="77777777" w:rsidR="00A42E0D" w:rsidRDefault="0032352A">
            <w:r>
              <w:rPr>
                <w:rFonts w:hint="eastAsia"/>
              </w:rPr>
              <w:t>2</w:t>
            </w:r>
            <w:r>
              <w:t>56 Byte</w:t>
            </w:r>
            <w:r>
              <w:rPr>
                <w:bCs/>
              </w:rPr>
              <w:t>(max)</w:t>
            </w:r>
          </w:p>
        </w:tc>
      </w:tr>
      <w:tr w:rsidR="00A42E0D" w14:paraId="43CF24AC" w14:textId="77777777">
        <w:trPr>
          <w:trHeight w:val="525"/>
        </w:trPr>
        <w:tc>
          <w:tcPr>
            <w:tcW w:w="2279" w:type="dxa"/>
            <w:tcBorders>
              <w:top w:val="single" w:sz="8" w:space="0" w:color="auto"/>
              <w:left w:val="single" w:sz="8" w:space="0" w:color="auto"/>
              <w:bottom w:val="single" w:sz="8" w:space="0" w:color="auto"/>
              <w:right w:val="single" w:sz="8" w:space="0" w:color="auto"/>
            </w:tcBorders>
            <w:shd w:val="clear" w:color="auto" w:fill="auto"/>
          </w:tcPr>
          <w:p w14:paraId="3DB3AE60" w14:textId="77777777" w:rsidR="00A42E0D" w:rsidRDefault="0032352A">
            <w:r>
              <w:rPr>
                <w:rFonts w:hint="eastAsia"/>
              </w:rPr>
              <w:t>8</w:t>
            </w:r>
          </w:p>
        </w:tc>
        <w:tc>
          <w:tcPr>
            <w:tcW w:w="2546" w:type="dxa"/>
            <w:tcBorders>
              <w:top w:val="single" w:sz="8" w:space="0" w:color="auto"/>
              <w:left w:val="single" w:sz="8" w:space="0" w:color="auto"/>
              <w:bottom w:val="single" w:sz="8" w:space="0" w:color="auto"/>
              <w:right w:val="single" w:sz="8" w:space="0" w:color="auto"/>
            </w:tcBorders>
            <w:shd w:val="clear" w:color="auto" w:fill="auto"/>
          </w:tcPr>
          <w:p w14:paraId="31356022" w14:textId="77777777" w:rsidR="00A42E0D" w:rsidRDefault="0032352A">
            <w:r>
              <w:rPr>
                <w:rFonts w:hint="eastAsia"/>
              </w:rPr>
              <w:t>7</w:t>
            </w:r>
            <w:r>
              <w:t>2</w:t>
            </w:r>
          </w:p>
        </w:tc>
        <w:tc>
          <w:tcPr>
            <w:tcW w:w="3461" w:type="dxa"/>
            <w:tcBorders>
              <w:top w:val="single" w:sz="8" w:space="0" w:color="auto"/>
              <w:left w:val="single" w:sz="8" w:space="0" w:color="auto"/>
              <w:bottom w:val="single" w:sz="8" w:space="0" w:color="auto"/>
              <w:right w:val="single" w:sz="8" w:space="0" w:color="auto"/>
            </w:tcBorders>
            <w:shd w:val="clear" w:color="auto" w:fill="auto"/>
          </w:tcPr>
          <w:p w14:paraId="67B5C839" w14:textId="77777777" w:rsidR="00A42E0D" w:rsidRDefault="0032352A">
            <w:r>
              <w:t>72 Byte</w:t>
            </w:r>
          </w:p>
        </w:tc>
      </w:tr>
    </w:tbl>
    <w:p w14:paraId="7CBEBEE3" w14:textId="77777777" w:rsidR="00A42E0D" w:rsidRDefault="00A42E0D">
      <w:pPr>
        <w:pStyle w:val="ae"/>
        <w:spacing w:after="156"/>
        <w:jc w:val="both"/>
        <w:rPr>
          <w:bCs/>
        </w:rPr>
      </w:pPr>
    </w:p>
    <w:p w14:paraId="3CADF397" w14:textId="77777777" w:rsidR="00A42E0D" w:rsidRDefault="0032352A">
      <w:pPr>
        <w:pStyle w:val="ae"/>
        <w:spacing w:after="156"/>
        <w:rPr>
          <w:bCs/>
        </w:rPr>
      </w:pPr>
      <w:r>
        <w:rPr>
          <w:b/>
          <w:bCs/>
          <w:noProof/>
        </w:rPr>
        <w:drawing>
          <wp:inline distT="0" distB="0" distL="0" distR="0" wp14:anchorId="2D068333" wp14:editId="6DE3F3A5">
            <wp:extent cx="5248275" cy="4419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48275" cy="4419600"/>
                    </a:xfrm>
                    <a:prstGeom prst="rect">
                      <a:avLst/>
                    </a:prstGeom>
                  </pic:spPr>
                </pic:pic>
              </a:graphicData>
            </a:graphic>
          </wp:inline>
        </w:drawing>
      </w:r>
    </w:p>
    <w:p w14:paraId="7866BBB2" w14:textId="77777777" w:rsidR="00A42E0D" w:rsidRDefault="0032352A">
      <w:pPr>
        <w:pStyle w:val="ae"/>
        <w:spacing w:after="156"/>
        <w:rPr>
          <w:bCs/>
        </w:rPr>
      </w:pPr>
      <w:r>
        <w:rPr>
          <w:bCs/>
        </w:rPr>
        <w:t>图</w:t>
      </w:r>
      <w:r>
        <w:rPr>
          <w:rFonts w:hint="eastAsia"/>
          <w:bCs/>
        </w:rPr>
        <w:t>4-7</w:t>
      </w:r>
      <w:r>
        <w:rPr>
          <w:bCs/>
        </w:rPr>
        <w:t xml:space="preserve"> </w:t>
      </w:r>
      <w:r>
        <w:t>Input Regfile原理图</w:t>
      </w:r>
    </w:p>
    <w:p w14:paraId="183BA5AF" w14:textId="77777777" w:rsidR="00A42E0D" w:rsidRDefault="0032352A">
      <w:pPr>
        <w:ind w:firstLine="420"/>
      </w:pPr>
      <w:r>
        <w:rPr>
          <w:b/>
          <w:bCs/>
        </w:rPr>
        <w:t>数据输出</w:t>
      </w:r>
      <w:r>
        <w:t>：Input Regfile接收到PE Array 结束信号为高电平时；同时接收到来自In_Out_Buffer的输出数据有效信号后开始数据写入操作。PE Array 结束信号为低电平时计算的信号，停止将数据写入操作。数据由In_Out_Buffer写入Input_Regfile，读写时钟周期由In_Out_Buffer控制。</w:t>
      </w:r>
    </w:p>
    <w:p w14:paraId="434FF487" w14:textId="77777777" w:rsidR="00A42E0D" w:rsidRDefault="0032352A">
      <w:pPr>
        <w:ind w:firstLine="420"/>
      </w:pPr>
      <w:r>
        <w:rPr>
          <w:b/>
          <w:bCs/>
        </w:rPr>
        <w:t>数据输入</w:t>
      </w:r>
      <w:r>
        <w:t>：Input Regfile接收到PE Array 结束信号为低电平时；同时到来自In_Out_Buffer的输出数据有效信号置0后开始数据读出操作。PE Array 结束信号为高电平时计算的信号，停止将数据读出操作。数据由Input_Regfile写入PE Array，读写时钟周期由PE Array控制。</w:t>
      </w:r>
    </w:p>
    <w:p w14:paraId="6D64C398" w14:textId="77777777" w:rsidR="00A42E0D" w:rsidRDefault="0032352A">
      <w:pPr>
        <w:pStyle w:val="3"/>
        <w:spacing w:before="156" w:after="156"/>
      </w:pPr>
      <w:bookmarkStart w:id="171" w:name="_Toc62134257"/>
      <w:r>
        <w:rPr>
          <w:rFonts w:hint="eastAsia"/>
        </w:rPr>
        <w:lastRenderedPageBreak/>
        <w:t>4</w:t>
      </w:r>
      <w:r>
        <w:t>.6.2 Input_Regfile主要输入输出接口</w:t>
      </w:r>
      <w:bookmarkEnd w:id="171"/>
    </w:p>
    <w:p w14:paraId="4DB09548" w14:textId="77777777" w:rsidR="00A42E0D" w:rsidRDefault="0032352A">
      <w:pPr>
        <w:pStyle w:val="ae"/>
        <w:spacing w:after="156"/>
      </w:pPr>
      <w:r>
        <w:t>表</w:t>
      </w:r>
      <w:r>
        <w:rPr>
          <w:rFonts w:hint="eastAsia"/>
        </w:rPr>
        <w:t>4-11</w:t>
      </w:r>
      <w:r>
        <w:t xml:space="preserve"> Input_Regfile主要输入接口</w:t>
      </w:r>
    </w:p>
    <w:tbl>
      <w:tblPr>
        <w:tblStyle w:val="ab"/>
        <w:tblW w:w="0" w:type="auto"/>
        <w:tblLook w:val="04A0" w:firstRow="1" w:lastRow="0" w:firstColumn="1" w:lastColumn="0" w:noHBand="0" w:noVBand="1"/>
      </w:tblPr>
      <w:tblGrid>
        <w:gridCol w:w="456"/>
        <w:gridCol w:w="2136"/>
        <w:gridCol w:w="3204"/>
        <w:gridCol w:w="2490"/>
      </w:tblGrid>
      <w:tr w:rsidR="00A42E0D" w14:paraId="1D85C3A5"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14:paraId="0A5BB6C3" w14:textId="77777777" w:rsidR="00A42E0D" w:rsidRDefault="00A42E0D"/>
        </w:tc>
        <w:tc>
          <w:tcPr>
            <w:tcW w:w="1749" w:type="dxa"/>
            <w:tcBorders>
              <w:top w:val="single" w:sz="8" w:space="0" w:color="000000"/>
              <w:left w:val="single" w:sz="8" w:space="0" w:color="000000"/>
              <w:bottom w:val="single" w:sz="8" w:space="0" w:color="000000"/>
              <w:right w:val="single" w:sz="8" w:space="0" w:color="000000"/>
            </w:tcBorders>
            <w:shd w:val="clear" w:color="auto" w:fill="D9D9D9"/>
          </w:tcPr>
          <w:p w14:paraId="7B7F14E1" w14:textId="77777777" w:rsidR="00A42E0D" w:rsidRDefault="0032352A">
            <w:r>
              <w:t>输入接口名称</w:t>
            </w:r>
          </w:p>
        </w:tc>
        <w:tc>
          <w:tcPr>
            <w:tcW w:w="3314" w:type="dxa"/>
            <w:tcBorders>
              <w:top w:val="single" w:sz="8" w:space="0" w:color="000000"/>
              <w:left w:val="single" w:sz="8" w:space="0" w:color="000000"/>
              <w:bottom w:val="single" w:sz="8" w:space="0" w:color="000000"/>
              <w:right w:val="single" w:sz="8" w:space="0" w:color="000000"/>
            </w:tcBorders>
            <w:shd w:val="clear" w:color="auto" w:fill="D9D9D9"/>
          </w:tcPr>
          <w:p w14:paraId="5550E4DD" w14:textId="77777777" w:rsidR="00A42E0D" w:rsidRDefault="0032352A">
            <w:r>
              <w:t>输入模块—接口</w:t>
            </w:r>
          </w:p>
        </w:tc>
        <w:tc>
          <w:tcPr>
            <w:tcW w:w="2767" w:type="dxa"/>
            <w:tcBorders>
              <w:top w:val="single" w:sz="8" w:space="0" w:color="000000"/>
              <w:left w:val="single" w:sz="8" w:space="0" w:color="000000"/>
              <w:bottom w:val="single" w:sz="8" w:space="0" w:color="000000"/>
              <w:right w:val="single" w:sz="8" w:space="0" w:color="000000"/>
            </w:tcBorders>
            <w:shd w:val="clear" w:color="auto" w:fill="D9D9D9"/>
          </w:tcPr>
          <w:p w14:paraId="1B68C622" w14:textId="77777777" w:rsidR="00A42E0D" w:rsidRDefault="0032352A">
            <w:r>
              <w:t>作用</w:t>
            </w:r>
          </w:p>
        </w:tc>
      </w:tr>
      <w:tr w:rsidR="00A42E0D" w14:paraId="150FCAE3" w14:textId="77777777">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2FAF5ABF" w14:textId="77777777" w:rsidR="00A42E0D" w:rsidRDefault="0032352A">
            <w:r>
              <w:t>1</w:t>
            </w:r>
          </w:p>
        </w:tc>
        <w:tc>
          <w:tcPr>
            <w:tcW w:w="1749" w:type="dxa"/>
            <w:tcBorders>
              <w:top w:val="single" w:sz="8" w:space="0" w:color="000000"/>
              <w:left w:val="single" w:sz="8" w:space="0" w:color="000000"/>
              <w:bottom w:val="single" w:sz="8" w:space="0" w:color="auto"/>
              <w:right w:val="single" w:sz="8" w:space="0" w:color="auto"/>
            </w:tcBorders>
            <w:shd w:val="clear" w:color="auto" w:fill="FFFFFF"/>
          </w:tcPr>
          <w:p w14:paraId="75392800" w14:textId="77777777" w:rsidR="00A42E0D" w:rsidRDefault="0032352A">
            <w:r>
              <w:t>clk_cal</w:t>
            </w:r>
          </w:p>
        </w:tc>
        <w:tc>
          <w:tcPr>
            <w:tcW w:w="3314" w:type="dxa"/>
            <w:tcBorders>
              <w:top w:val="single" w:sz="8" w:space="0" w:color="000000"/>
              <w:left w:val="single" w:sz="8" w:space="0" w:color="auto"/>
              <w:bottom w:val="single" w:sz="8" w:space="0" w:color="000000"/>
              <w:right w:val="single" w:sz="8" w:space="0" w:color="000000"/>
            </w:tcBorders>
            <w:shd w:val="clear" w:color="auto" w:fill="FFFFFF"/>
          </w:tcPr>
          <w:p w14:paraId="2CC0874E" w14:textId="77777777" w:rsidR="00A42E0D" w:rsidRDefault="0032352A">
            <w:r>
              <w:t>外部—clk_cal</w:t>
            </w:r>
          </w:p>
        </w:tc>
        <w:tc>
          <w:tcPr>
            <w:tcW w:w="2767" w:type="dxa"/>
            <w:tcBorders>
              <w:top w:val="single" w:sz="8" w:space="0" w:color="000000"/>
              <w:left w:val="single" w:sz="8" w:space="0" w:color="000000"/>
              <w:bottom w:val="single" w:sz="8" w:space="0" w:color="000000"/>
              <w:right w:val="single" w:sz="8" w:space="0" w:color="auto"/>
            </w:tcBorders>
            <w:shd w:val="clear" w:color="auto" w:fill="auto"/>
          </w:tcPr>
          <w:p w14:paraId="71138630" w14:textId="77777777" w:rsidR="00A42E0D" w:rsidRDefault="0032352A">
            <w:r>
              <w:t>系统时钟信号</w:t>
            </w:r>
          </w:p>
        </w:tc>
      </w:tr>
      <w:tr w:rsidR="00A42E0D" w14:paraId="615DB97C"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19E72C3A" w14:textId="77777777" w:rsidR="00A42E0D" w:rsidRDefault="0032352A">
            <w:r>
              <w:t>2</w:t>
            </w:r>
          </w:p>
        </w:tc>
        <w:tc>
          <w:tcPr>
            <w:tcW w:w="1749" w:type="dxa"/>
            <w:tcBorders>
              <w:top w:val="single" w:sz="8" w:space="0" w:color="auto"/>
              <w:left w:val="single" w:sz="8" w:space="0" w:color="000000"/>
              <w:bottom w:val="single" w:sz="8" w:space="0" w:color="auto"/>
              <w:right w:val="single" w:sz="8" w:space="0" w:color="auto"/>
            </w:tcBorders>
            <w:shd w:val="clear" w:color="auto" w:fill="FFFFFF"/>
          </w:tcPr>
          <w:p w14:paraId="549864AB" w14:textId="77777777" w:rsidR="00A42E0D" w:rsidRDefault="0032352A">
            <w:r>
              <w:t>rst_cal_n</w:t>
            </w:r>
          </w:p>
        </w:tc>
        <w:tc>
          <w:tcPr>
            <w:tcW w:w="3314" w:type="dxa"/>
            <w:tcBorders>
              <w:top w:val="single" w:sz="8" w:space="0" w:color="000000"/>
              <w:left w:val="single" w:sz="8" w:space="0" w:color="auto"/>
              <w:bottom w:val="single" w:sz="8" w:space="0" w:color="000000"/>
              <w:right w:val="single" w:sz="8" w:space="0" w:color="000000"/>
            </w:tcBorders>
            <w:shd w:val="clear" w:color="auto" w:fill="FFFFFF"/>
          </w:tcPr>
          <w:p w14:paraId="755AC56A" w14:textId="77777777" w:rsidR="00A42E0D" w:rsidRDefault="0032352A">
            <w:r>
              <w:t>外部—rst_acc</w:t>
            </w:r>
          </w:p>
        </w:tc>
        <w:tc>
          <w:tcPr>
            <w:tcW w:w="2767" w:type="dxa"/>
            <w:tcBorders>
              <w:top w:val="single" w:sz="8" w:space="0" w:color="000000"/>
              <w:left w:val="single" w:sz="8" w:space="0" w:color="000000"/>
              <w:bottom w:val="single" w:sz="8" w:space="0" w:color="000000"/>
              <w:right w:val="single" w:sz="8" w:space="0" w:color="auto"/>
            </w:tcBorders>
            <w:shd w:val="clear" w:color="auto" w:fill="auto"/>
          </w:tcPr>
          <w:p w14:paraId="365476C8" w14:textId="77777777" w:rsidR="00A42E0D" w:rsidRDefault="0032352A">
            <w:r>
              <w:t>复位信号</w:t>
            </w:r>
          </w:p>
        </w:tc>
      </w:tr>
      <w:tr w:rsidR="00A42E0D" w14:paraId="73F6FB59" w14:textId="77777777">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3A1BA4A" w14:textId="77777777" w:rsidR="00A42E0D" w:rsidRDefault="0032352A">
            <w:r>
              <w:t>3</w:t>
            </w:r>
          </w:p>
        </w:tc>
        <w:tc>
          <w:tcPr>
            <w:tcW w:w="1749" w:type="dxa"/>
            <w:tcBorders>
              <w:top w:val="single" w:sz="8" w:space="0" w:color="auto"/>
              <w:left w:val="single" w:sz="8" w:space="0" w:color="000000"/>
              <w:bottom w:val="single" w:sz="8" w:space="0" w:color="000000"/>
              <w:right w:val="single" w:sz="8" w:space="0" w:color="000000"/>
            </w:tcBorders>
            <w:shd w:val="clear" w:color="auto" w:fill="auto"/>
          </w:tcPr>
          <w:p w14:paraId="4E748678" w14:textId="77777777" w:rsidR="00A42E0D" w:rsidRDefault="0032352A">
            <w:r>
              <w:t>K</w:t>
            </w:r>
          </w:p>
        </w:tc>
        <w:tc>
          <w:tcPr>
            <w:tcW w:w="3314" w:type="dxa"/>
            <w:tcBorders>
              <w:top w:val="single" w:sz="8" w:space="0" w:color="000000"/>
              <w:left w:val="single" w:sz="8" w:space="0" w:color="000000"/>
              <w:bottom w:val="single" w:sz="8" w:space="0" w:color="auto"/>
              <w:right w:val="single" w:sz="8" w:space="0" w:color="auto"/>
            </w:tcBorders>
            <w:shd w:val="clear" w:color="auto" w:fill="auto"/>
          </w:tcPr>
          <w:p w14:paraId="67577E69" w14:textId="77777777" w:rsidR="00A42E0D" w:rsidRDefault="0032352A">
            <w:r>
              <w:t>Memory_Controller—K</w:t>
            </w:r>
          </w:p>
        </w:tc>
        <w:tc>
          <w:tcPr>
            <w:tcW w:w="2767" w:type="dxa"/>
            <w:tcBorders>
              <w:top w:val="single" w:sz="8" w:space="0" w:color="000000"/>
              <w:left w:val="single" w:sz="8" w:space="0" w:color="auto"/>
              <w:bottom w:val="single" w:sz="8" w:space="0" w:color="000000"/>
              <w:right w:val="single" w:sz="8" w:space="0" w:color="auto"/>
            </w:tcBorders>
            <w:shd w:val="clear" w:color="auto" w:fill="auto"/>
          </w:tcPr>
          <w:p w14:paraId="229973AA" w14:textId="77777777" w:rsidR="00A42E0D" w:rsidRDefault="0032352A">
            <w:r>
              <w:t>当前网络层卷积核大小</w:t>
            </w:r>
          </w:p>
        </w:tc>
      </w:tr>
      <w:tr w:rsidR="00A42E0D" w14:paraId="325F44DE"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515872E" w14:textId="77777777" w:rsidR="00A42E0D" w:rsidRDefault="0032352A">
            <w:r>
              <w:t>4</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14:paraId="05EFE7AD" w14:textId="77777777" w:rsidR="00A42E0D" w:rsidRDefault="0032352A">
            <w:r>
              <w:t>S</w:t>
            </w:r>
          </w:p>
        </w:tc>
        <w:tc>
          <w:tcPr>
            <w:tcW w:w="3314" w:type="dxa"/>
            <w:tcBorders>
              <w:top w:val="single" w:sz="8" w:space="0" w:color="auto"/>
              <w:left w:val="single" w:sz="8" w:space="0" w:color="000000"/>
              <w:bottom w:val="single" w:sz="8" w:space="0" w:color="auto"/>
              <w:right w:val="single" w:sz="8" w:space="0" w:color="auto"/>
            </w:tcBorders>
            <w:shd w:val="clear" w:color="auto" w:fill="auto"/>
          </w:tcPr>
          <w:p w14:paraId="5F9783E7" w14:textId="77777777" w:rsidR="00A42E0D" w:rsidRDefault="0032352A">
            <w:r>
              <w:t>Memory_Controller—S</w:t>
            </w:r>
          </w:p>
        </w:tc>
        <w:tc>
          <w:tcPr>
            <w:tcW w:w="2767" w:type="dxa"/>
            <w:tcBorders>
              <w:top w:val="single" w:sz="8" w:space="0" w:color="000000"/>
              <w:left w:val="single" w:sz="8" w:space="0" w:color="auto"/>
              <w:bottom w:val="single" w:sz="8" w:space="0" w:color="000000"/>
              <w:right w:val="single" w:sz="8" w:space="0" w:color="auto"/>
            </w:tcBorders>
            <w:shd w:val="clear" w:color="auto" w:fill="auto"/>
          </w:tcPr>
          <w:p w14:paraId="52AC2DA0" w14:textId="77777777" w:rsidR="00A42E0D" w:rsidRDefault="0032352A">
            <w:r>
              <w:t>当前网络层卷积核步长</w:t>
            </w:r>
          </w:p>
        </w:tc>
      </w:tr>
      <w:tr w:rsidR="00A42E0D" w14:paraId="62D038C5"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0BE1C827" w14:textId="77777777" w:rsidR="00A42E0D" w:rsidRDefault="0032352A">
            <w:r>
              <w:t>5</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14:paraId="6FC828ED" w14:textId="77777777" w:rsidR="00A42E0D" w:rsidRDefault="0032352A">
            <w:r>
              <w:t>Bm_cnt_in</w:t>
            </w:r>
          </w:p>
        </w:tc>
        <w:tc>
          <w:tcPr>
            <w:tcW w:w="3314" w:type="dxa"/>
            <w:tcBorders>
              <w:top w:val="single" w:sz="8" w:space="0" w:color="auto"/>
              <w:left w:val="single" w:sz="8" w:space="0" w:color="000000"/>
              <w:bottom w:val="single" w:sz="8" w:space="0" w:color="auto"/>
              <w:right w:val="single" w:sz="8" w:space="0" w:color="auto"/>
            </w:tcBorders>
            <w:shd w:val="clear" w:color="auto" w:fill="auto"/>
          </w:tcPr>
          <w:p w14:paraId="6CD7051B" w14:textId="77777777" w:rsidR="00A42E0D" w:rsidRDefault="0032352A">
            <w:r>
              <w:t>Memory_Controller—Bm_cnt</w:t>
            </w:r>
          </w:p>
        </w:tc>
        <w:tc>
          <w:tcPr>
            <w:tcW w:w="2767" w:type="dxa"/>
            <w:tcBorders>
              <w:top w:val="single" w:sz="8" w:space="0" w:color="000000"/>
              <w:left w:val="single" w:sz="8" w:space="0" w:color="auto"/>
              <w:bottom w:val="single" w:sz="8" w:space="0" w:color="000000"/>
              <w:right w:val="single" w:sz="8" w:space="0" w:color="auto"/>
            </w:tcBorders>
            <w:shd w:val="clear" w:color="auto" w:fill="auto"/>
          </w:tcPr>
          <w:p w14:paraId="0FEBC423" w14:textId="77777777" w:rsidR="00A42E0D" w:rsidRDefault="0032352A">
            <w:r>
              <w:t>当前传输Hu的批次数</w:t>
            </w:r>
          </w:p>
        </w:tc>
      </w:tr>
      <w:tr w:rsidR="00A42E0D" w14:paraId="3D7A1D2A"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91ED766" w14:textId="77777777" w:rsidR="00A42E0D" w:rsidRDefault="0032352A">
            <w:r>
              <w:t>6</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14:paraId="5F3A4B3B" w14:textId="77777777" w:rsidR="00A42E0D" w:rsidRDefault="0032352A">
            <w:r>
              <w:t>IR</w:t>
            </w:r>
            <w:r>
              <w:rPr>
                <w:rFonts w:hint="eastAsia"/>
              </w:rPr>
              <w:t>_</w:t>
            </w:r>
            <w:r>
              <w:t>Data_I_vld</w:t>
            </w:r>
          </w:p>
        </w:tc>
        <w:tc>
          <w:tcPr>
            <w:tcW w:w="3314" w:type="dxa"/>
            <w:tcBorders>
              <w:top w:val="single" w:sz="8" w:space="0" w:color="auto"/>
              <w:left w:val="single" w:sz="8" w:space="0" w:color="000000"/>
              <w:bottom w:val="single" w:sz="8" w:space="0" w:color="auto"/>
              <w:right w:val="single" w:sz="8" w:space="0" w:color="auto"/>
            </w:tcBorders>
            <w:shd w:val="clear" w:color="auto" w:fill="auto"/>
          </w:tcPr>
          <w:p w14:paraId="5A64F4D8" w14:textId="77777777" w:rsidR="00A42E0D" w:rsidRDefault="0032352A">
            <w:r>
              <w:t>InOutBuffer—IOB_Data_O_vld</w:t>
            </w:r>
          </w:p>
        </w:tc>
        <w:tc>
          <w:tcPr>
            <w:tcW w:w="2767" w:type="dxa"/>
            <w:tcBorders>
              <w:top w:val="single" w:sz="8" w:space="0" w:color="000000"/>
              <w:left w:val="single" w:sz="8" w:space="0" w:color="auto"/>
              <w:bottom w:val="single" w:sz="8" w:space="0" w:color="000000"/>
              <w:right w:val="single" w:sz="8" w:space="0" w:color="auto"/>
            </w:tcBorders>
            <w:shd w:val="clear" w:color="auto" w:fill="auto"/>
          </w:tcPr>
          <w:p w14:paraId="6E11D736" w14:textId="77777777" w:rsidR="00A42E0D" w:rsidRDefault="0032352A">
            <w:r>
              <w:t>数据输入使能</w:t>
            </w:r>
          </w:p>
        </w:tc>
      </w:tr>
      <w:tr w:rsidR="00A42E0D" w14:paraId="335B6032"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10BDB97D" w14:textId="77777777" w:rsidR="00A42E0D" w:rsidRDefault="0032352A">
            <w:r>
              <w:t>7</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14:paraId="5981B318" w14:textId="77777777" w:rsidR="00A42E0D" w:rsidRDefault="0032352A">
            <w:r>
              <w:t>IR</w:t>
            </w:r>
            <w:r>
              <w:rPr>
                <w:rFonts w:hint="eastAsia"/>
              </w:rPr>
              <w:t>_</w:t>
            </w:r>
            <w:r>
              <w:t>Data_I0- IR</w:t>
            </w:r>
            <w:r>
              <w:rPr>
                <w:rFonts w:hint="eastAsia"/>
              </w:rPr>
              <w:t>_</w:t>
            </w:r>
            <w:r>
              <w:t>Data_I7</w:t>
            </w:r>
          </w:p>
        </w:tc>
        <w:tc>
          <w:tcPr>
            <w:tcW w:w="3314" w:type="dxa"/>
            <w:tcBorders>
              <w:top w:val="single" w:sz="8" w:space="0" w:color="auto"/>
              <w:left w:val="single" w:sz="8" w:space="0" w:color="000000"/>
              <w:bottom w:val="single" w:sz="8" w:space="0" w:color="auto"/>
              <w:right w:val="single" w:sz="8" w:space="0" w:color="auto"/>
            </w:tcBorders>
            <w:shd w:val="clear" w:color="auto" w:fill="auto"/>
          </w:tcPr>
          <w:p w14:paraId="5FC092E2" w14:textId="77777777" w:rsidR="00A42E0D" w:rsidRDefault="0032352A">
            <w:r>
              <w:t>InOutBuffer—IOB_Data_O0-IOB_Data_O7</w:t>
            </w:r>
          </w:p>
        </w:tc>
        <w:tc>
          <w:tcPr>
            <w:tcW w:w="2767" w:type="dxa"/>
            <w:tcBorders>
              <w:top w:val="single" w:sz="8" w:space="0" w:color="000000"/>
              <w:left w:val="single" w:sz="8" w:space="0" w:color="auto"/>
              <w:bottom w:val="single" w:sz="8" w:space="0" w:color="000000"/>
              <w:right w:val="single" w:sz="8" w:space="0" w:color="auto"/>
            </w:tcBorders>
            <w:shd w:val="clear" w:color="auto" w:fill="auto"/>
          </w:tcPr>
          <w:p w14:paraId="79CFC8E8" w14:textId="77777777" w:rsidR="00A42E0D" w:rsidRDefault="0032352A">
            <w:r>
              <w:t>当前传输Hu批次的第1-7个值</w:t>
            </w:r>
          </w:p>
        </w:tc>
      </w:tr>
      <w:tr w:rsidR="00A42E0D" w14:paraId="6A106E83"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3863801" w14:textId="77777777" w:rsidR="00A42E0D" w:rsidRDefault="0032352A">
            <w:r>
              <w:t>15</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14:paraId="5F1F5009" w14:textId="77777777" w:rsidR="00A42E0D" w:rsidRDefault="0032352A">
            <w:r>
              <w:t>pe_end</w:t>
            </w:r>
          </w:p>
        </w:tc>
        <w:tc>
          <w:tcPr>
            <w:tcW w:w="3314" w:type="dxa"/>
            <w:tcBorders>
              <w:top w:val="single" w:sz="8" w:space="0" w:color="auto"/>
              <w:left w:val="single" w:sz="8" w:space="0" w:color="000000"/>
              <w:bottom w:val="single" w:sz="8" w:space="0" w:color="auto"/>
              <w:right w:val="single" w:sz="8" w:space="0" w:color="000000"/>
            </w:tcBorders>
            <w:shd w:val="clear" w:color="auto" w:fill="auto"/>
          </w:tcPr>
          <w:p w14:paraId="4F4E42A9" w14:textId="77777777" w:rsidR="00A42E0D" w:rsidRDefault="0032352A">
            <w:r>
              <w:t>PE_Array—pe_end</w:t>
            </w:r>
          </w:p>
        </w:tc>
        <w:tc>
          <w:tcPr>
            <w:tcW w:w="2767" w:type="dxa"/>
            <w:tcBorders>
              <w:top w:val="single" w:sz="8" w:space="0" w:color="000000"/>
              <w:left w:val="single" w:sz="8" w:space="0" w:color="000000"/>
              <w:bottom w:val="single" w:sz="8" w:space="0" w:color="000000"/>
              <w:right w:val="single" w:sz="8" w:space="0" w:color="000000"/>
            </w:tcBorders>
            <w:shd w:val="clear" w:color="auto" w:fill="auto"/>
          </w:tcPr>
          <w:p w14:paraId="08601BA0" w14:textId="77777777" w:rsidR="00A42E0D" w:rsidRDefault="0032352A">
            <w:r>
              <w:t>当前计算结束信号,控制数据的读写</w:t>
            </w:r>
          </w:p>
        </w:tc>
      </w:tr>
      <w:tr w:rsidR="00A42E0D" w14:paraId="49B3452A"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136C89EF" w14:textId="77777777" w:rsidR="00A42E0D" w:rsidRDefault="0032352A">
            <w:r>
              <w:rPr>
                <w:rFonts w:hint="eastAsia"/>
              </w:rPr>
              <w:t>1</w:t>
            </w:r>
            <w:r>
              <w:t>6</w:t>
            </w:r>
          </w:p>
        </w:tc>
        <w:tc>
          <w:tcPr>
            <w:tcW w:w="1749" w:type="dxa"/>
            <w:tcBorders>
              <w:top w:val="single" w:sz="8" w:space="0" w:color="000000"/>
              <w:left w:val="single" w:sz="8" w:space="0" w:color="000000"/>
              <w:bottom w:val="single" w:sz="8" w:space="0" w:color="000000"/>
              <w:right w:val="single" w:sz="8" w:space="0" w:color="000000"/>
            </w:tcBorders>
            <w:shd w:val="clear" w:color="auto" w:fill="auto"/>
          </w:tcPr>
          <w:p w14:paraId="45F45058" w14:textId="77777777" w:rsidR="00A42E0D" w:rsidRDefault="0032352A">
            <w:r>
              <w:t>Weight_Data_Ovld</w:t>
            </w:r>
          </w:p>
        </w:tc>
        <w:tc>
          <w:tcPr>
            <w:tcW w:w="3314" w:type="dxa"/>
            <w:tcBorders>
              <w:top w:val="single" w:sz="8" w:space="0" w:color="auto"/>
              <w:left w:val="single" w:sz="8" w:space="0" w:color="000000"/>
              <w:bottom w:val="single" w:sz="8" w:space="0" w:color="000000"/>
              <w:right w:val="single" w:sz="8" w:space="0" w:color="000000"/>
            </w:tcBorders>
            <w:shd w:val="clear" w:color="auto" w:fill="auto"/>
          </w:tcPr>
          <w:p w14:paraId="48BB147D" w14:textId="77777777" w:rsidR="00A42E0D" w:rsidRDefault="0032352A">
            <w:r>
              <w:t>Memory_Controller—wt_C0_O_vld</w:t>
            </w:r>
          </w:p>
        </w:tc>
        <w:tc>
          <w:tcPr>
            <w:tcW w:w="2767" w:type="dxa"/>
            <w:tcBorders>
              <w:top w:val="single" w:sz="8" w:space="0" w:color="000000"/>
              <w:left w:val="single" w:sz="8" w:space="0" w:color="000000"/>
              <w:bottom w:val="single" w:sz="8" w:space="0" w:color="000000"/>
              <w:right w:val="single" w:sz="8" w:space="0" w:color="000000"/>
            </w:tcBorders>
            <w:shd w:val="clear" w:color="auto" w:fill="auto"/>
          </w:tcPr>
          <w:p w14:paraId="4C0DD50E" w14:textId="77777777" w:rsidR="00A42E0D" w:rsidRDefault="0032352A">
            <w:r>
              <w:t>第一列权重输出有效信号</w:t>
            </w:r>
            <w:r>
              <w:rPr>
                <w:rFonts w:hint="eastAsia"/>
              </w:rPr>
              <w:t>，</w:t>
            </w:r>
            <w:r>
              <w:t>控制</w:t>
            </w:r>
            <w:r>
              <w:rPr>
                <w:rFonts w:hint="eastAsia"/>
              </w:rPr>
              <w:t>m</w:t>
            </w:r>
            <w:r>
              <w:t>ap同时输出</w:t>
            </w:r>
          </w:p>
        </w:tc>
      </w:tr>
    </w:tbl>
    <w:p w14:paraId="7D71363E" w14:textId="77777777" w:rsidR="00A42E0D" w:rsidRDefault="00A42E0D">
      <w:pPr>
        <w:ind w:firstLine="420"/>
      </w:pPr>
    </w:p>
    <w:p w14:paraId="7B3AEE7E" w14:textId="77777777" w:rsidR="00A42E0D" w:rsidRDefault="0032352A">
      <w:pPr>
        <w:pStyle w:val="ae"/>
        <w:spacing w:after="156"/>
      </w:pPr>
      <w:r>
        <w:t>表</w:t>
      </w:r>
      <w:r>
        <w:rPr>
          <w:rFonts w:hint="eastAsia"/>
        </w:rPr>
        <w:t>4-12</w:t>
      </w:r>
      <w:r>
        <w:t xml:space="preserve"> Input_Regfile主要输</w:t>
      </w:r>
      <w:r>
        <w:rPr>
          <w:rFonts w:hint="eastAsia"/>
        </w:rPr>
        <w:t>出</w:t>
      </w:r>
      <w:r>
        <w:t>接口</w:t>
      </w:r>
    </w:p>
    <w:tbl>
      <w:tblPr>
        <w:tblStyle w:val="ab"/>
        <w:tblW w:w="0" w:type="auto"/>
        <w:tblLook w:val="04A0" w:firstRow="1" w:lastRow="0" w:firstColumn="1" w:lastColumn="0" w:noHBand="0" w:noVBand="1"/>
      </w:tblPr>
      <w:tblGrid>
        <w:gridCol w:w="456"/>
        <w:gridCol w:w="2126"/>
        <w:gridCol w:w="2486"/>
        <w:gridCol w:w="3218"/>
      </w:tblGrid>
      <w:tr w:rsidR="00A42E0D" w14:paraId="68487132" w14:textId="77777777">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14:paraId="1EDC4F49" w14:textId="77777777" w:rsidR="00A42E0D" w:rsidRDefault="00A42E0D"/>
        </w:tc>
        <w:tc>
          <w:tcPr>
            <w:tcW w:w="2126" w:type="dxa"/>
            <w:tcBorders>
              <w:top w:val="single" w:sz="8" w:space="0" w:color="000000"/>
              <w:left w:val="single" w:sz="8" w:space="0" w:color="000000"/>
              <w:bottom w:val="single" w:sz="8" w:space="0" w:color="000000"/>
              <w:right w:val="single" w:sz="8" w:space="0" w:color="000000"/>
            </w:tcBorders>
            <w:shd w:val="clear" w:color="auto" w:fill="D9D9D9"/>
          </w:tcPr>
          <w:p w14:paraId="04DA7293" w14:textId="77777777" w:rsidR="00A42E0D" w:rsidRDefault="0032352A">
            <w:r>
              <w:t>输出接口名称</w:t>
            </w:r>
          </w:p>
        </w:tc>
        <w:tc>
          <w:tcPr>
            <w:tcW w:w="2486" w:type="dxa"/>
            <w:tcBorders>
              <w:top w:val="single" w:sz="8" w:space="0" w:color="000000"/>
              <w:left w:val="single" w:sz="8" w:space="0" w:color="000000"/>
              <w:bottom w:val="single" w:sz="8" w:space="0" w:color="000000"/>
              <w:right w:val="single" w:sz="8" w:space="0" w:color="000000"/>
            </w:tcBorders>
            <w:shd w:val="clear" w:color="auto" w:fill="D9D9D9"/>
          </w:tcPr>
          <w:p w14:paraId="4B6A16B7" w14:textId="77777777" w:rsidR="00A42E0D" w:rsidRDefault="0032352A">
            <w:r>
              <w:t>输出模块—接口</w:t>
            </w:r>
          </w:p>
        </w:tc>
        <w:tc>
          <w:tcPr>
            <w:tcW w:w="3218" w:type="dxa"/>
            <w:tcBorders>
              <w:top w:val="single" w:sz="8" w:space="0" w:color="000000"/>
              <w:left w:val="single" w:sz="8" w:space="0" w:color="000000"/>
              <w:bottom w:val="single" w:sz="8" w:space="0" w:color="000000"/>
              <w:right w:val="single" w:sz="8" w:space="0" w:color="000000"/>
            </w:tcBorders>
            <w:shd w:val="clear" w:color="auto" w:fill="D9D9D9"/>
          </w:tcPr>
          <w:p w14:paraId="3FF655DA" w14:textId="77777777" w:rsidR="00A42E0D" w:rsidRDefault="0032352A">
            <w:r>
              <w:t>作用</w:t>
            </w:r>
          </w:p>
        </w:tc>
      </w:tr>
      <w:tr w:rsidR="00A42E0D" w14:paraId="59F3F865" w14:textId="77777777">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3E2B85AC" w14:textId="77777777" w:rsidR="00A42E0D" w:rsidRDefault="0032352A">
            <w:r>
              <w:t>1</w:t>
            </w:r>
          </w:p>
        </w:tc>
        <w:tc>
          <w:tcPr>
            <w:tcW w:w="2126" w:type="dxa"/>
            <w:tcBorders>
              <w:top w:val="single" w:sz="8" w:space="0" w:color="000000"/>
              <w:left w:val="single" w:sz="8" w:space="0" w:color="000000"/>
              <w:bottom w:val="single" w:sz="8" w:space="0" w:color="000000"/>
              <w:right w:val="single" w:sz="8" w:space="0" w:color="000000"/>
            </w:tcBorders>
            <w:shd w:val="clear" w:color="auto" w:fill="auto"/>
          </w:tcPr>
          <w:p w14:paraId="26B3F0A7" w14:textId="77777777" w:rsidR="00A42E0D" w:rsidRDefault="0032352A">
            <w:r>
              <w:t>IR_Data_O0- IR_Data_Of</w:t>
            </w:r>
          </w:p>
        </w:tc>
        <w:tc>
          <w:tcPr>
            <w:tcW w:w="2486" w:type="dxa"/>
            <w:tcBorders>
              <w:top w:val="single" w:sz="8" w:space="0" w:color="000000"/>
              <w:left w:val="single" w:sz="8" w:space="0" w:color="000000"/>
              <w:bottom w:val="single" w:sz="8" w:space="0" w:color="000000"/>
              <w:right w:val="single" w:sz="8" w:space="0" w:color="auto"/>
            </w:tcBorders>
            <w:shd w:val="clear" w:color="auto" w:fill="auto"/>
          </w:tcPr>
          <w:p w14:paraId="6023EFFD" w14:textId="77777777" w:rsidR="00A42E0D" w:rsidRDefault="0032352A">
            <w:r>
              <w:t>PE_Array—IMap0- IMap15</w:t>
            </w:r>
          </w:p>
        </w:tc>
        <w:tc>
          <w:tcPr>
            <w:tcW w:w="3218" w:type="dxa"/>
            <w:tcBorders>
              <w:top w:val="single" w:sz="8" w:space="0" w:color="000000"/>
              <w:left w:val="single" w:sz="8" w:space="0" w:color="auto"/>
              <w:bottom w:val="single" w:sz="8" w:space="0" w:color="000000"/>
              <w:right w:val="single" w:sz="8" w:space="0" w:color="auto"/>
            </w:tcBorders>
            <w:shd w:val="clear" w:color="auto" w:fill="auto"/>
          </w:tcPr>
          <w:p w14:paraId="5DBA9506" w14:textId="77777777" w:rsidR="00A42E0D" w:rsidRDefault="0032352A">
            <w:r>
              <w:t>PE_Array第1-16行输入数据</w:t>
            </w:r>
          </w:p>
        </w:tc>
      </w:tr>
      <w:tr w:rsidR="00A42E0D" w14:paraId="1EB0E756" w14:textId="77777777">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7F8D2623" w14:textId="77777777" w:rsidR="00A42E0D" w:rsidRDefault="0032352A">
            <w:r>
              <w:rPr>
                <w:rFonts w:hint="eastAsia"/>
              </w:rPr>
              <w:t>2</w:t>
            </w:r>
          </w:p>
        </w:tc>
        <w:tc>
          <w:tcPr>
            <w:tcW w:w="2126" w:type="dxa"/>
            <w:tcBorders>
              <w:top w:val="single" w:sz="8" w:space="0" w:color="000000"/>
              <w:left w:val="single" w:sz="8" w:space="0" w:color="000000"/>
              <w:bottom w:val="single" w:sz="8" w:space="0" w:color="000000"/>
              <w:right w:val="single" w:sz="8" w:space="0" w:color="000000"/>
            </w:tcBorders>
            <w:shd w:val="clear" w:color="auto" w:fill="auto"/>
          </w:tcPr>
          <w:p w14:paraId="64FCF8AF" w14:textId="77777777" w:rsidR="00A42E0D" w:rsidRDefault="0032352A">
            <w:r>
              <w:t>IR_Data_O_vld</w:t>
            </w:r>
          </w:p>
        </w:tc>
        <w:tc>
          <w:tcPr>
            <w:tcW w:w="2486" w:type="dxa"/>
            <w:tcBorders>
              <w:top w:val="single" w:sz="8" w:space="0" w:color="000000"/>
              <w:left w:val="single" w:sz="8" w:space="0" w:color="000000"/>
              <w:bottom w:val="single" w:sz="8" w:space="0" w:color="auto"/>
              <w:right w:val="single" w:sz="8" w:space="0" w:color="auto"/>
            </w:tcBorders>
            <w:shd w:val="clear" w:color="auto" w:fill="auto"/>
          </w:tcPr>
          <w:p w14:paraId="57DD4809" w14:textId="77777777" w:rsidR="00A42E0D" w:rsidRDefault="0032352A">
            <w:r>
              <w:t>PE_Array—ImapVld</w:t>
            </w:r>
          </w:p>
        </w:tc>
        <w:tc>
          <w:tcPr>
            <w:tcW w:w="3218" w:type="dxa"/>
            <w:tcBorders>
              <w:top w:val="single" w:sz="8" w:space="0" w:color="000000"/>
              <w:left w:val="single" w:sz="8" w:space="0" w:color="auto"/>
              <w:bottom w:val="single" w:sz="8" w:space="0" w:color="000000"/>
              <w:right w:val="single" w:sz="8" w:space="0" w:color="auto"/>
            </w:tcBorders>
            <w:shd w:val="clear" w:color="auto" w:fill="auto"/>
          </w:tcPr>
          <w:p w14:paraId="5F2161C7" w14:textId="77777777" w:rsidR="00A42E0D" w:rsidRDefault="0032352A">
            <w:r>
              <w:t>输入数据有效值</w:t>
            </w:r>
          </w:p>
        </w:tc>
      </w:tr>
    </w:tbl>
    <w:p w14:paraId="03A79222" w14:textId="77777777" w:rsidR="00A42E0D" w:rsidRDefault="0032352A">
      <w:pPr>
        <w:pStyle w:val="2"/>
        <w:spacing w:before="156" w:after="156"/>
      </w:pPr>
      <w:bookmarkStart w:id="172" w:name="_Toc62134258"/>
      <w:r>
        <w:lastRenderedPageBreak/>
        <w:t>4.7 PE_array子模块</w:t>
      </w:r>
      <w:bookmarkEnd w:id="172"/>
    </w:p>
    <w:p w14:paraId="4E9DC531" w14:textId="77777777" w:rsidR="00A42E0D" w:rsidRDefault="0032352A">
      <w:pPr>
        <w:pStyle w:val="3"/>
        <w:spacing w:before="156" w:after="156"/>
      </w:pPr>
      <w:bookmarkStart w:id="173" w:name="_Toc62134259"/>
      <w:r>
        <w:t>4.7.1 PE_array功能介绍</w:t>
      </w:r>
      <w:bookmarkEnd w:id="173"/>
    </w:p>
    <w:p w14:paraId="15A2D467" w14:textId="77777777" w:rsidR="00A42E0D" w:rsidRDefault="0032352A">
      <w:pPr>
        <w:ind w:firstLine="420"/>
      </w:pPr>
      <w:r>
        <w:rPr>
          <w:b/>
          <w:bCs/>
        </w:rPr>
        <w:t>作用：</w:t>
      </w:r>
      <w:r>
        <w:t>PE_array一共含有128个PE单元</w:t>
      </w:r>
      <w:r>
        <w:rPr>
          <w:rFonts w:hint="eastAsia"/>
        </w:rPr>
        <w:t>（1</w:t>
      </w:r>
      <w:r>
        <w:t>6行</w:t>
      </w:r>
      <w:r>
        <w:rPr>
          <w:rFonts w:hint="eastAsia"/>
        </w:rPr>
        <w:t>8列），</w:t>
      </w:r>
      <w:r>
        <w:t>虽然功能比较单一但是这是核心模块，只进行卷积计算，并输出结果。每一个</w:t>
      </w:r>
      <w:r>
        <w:rPr>
          <w:rFonts w:hint="eastAsia"/>
        </w:rPr>
        <w:t>P</w:t>
      </w:r>
      <w:r>
        <w:t>E单元主要有8bit的乘法器和</w:t>
      </w:r>
      <w:r>
        <w:rPr>
          <w:rFonts w:hint="eastAsia"/>
        </w:rPr>
        <w:t>1</w:t>
      </w:r>
      <w:r>
        <w:t>6bit的加法器组成</w:t>
      </w:r>
      <w:r>
        <w:rPr>
          <w:rFonts w:hint="eastAsia"/>
        </w:rPr>
        <w:t>，乘累加K次之后输出结果。</w:t>
      </w:r>
    </w:p>
    <w:p w14:paraId="22BB209A" w14:textId="77777777" w:rsidR="00A42E0D" w:rsidRDefault="0032352A">
      <w:pPr>
        <w:ind w:firstLine="420"/>
      </w:pPr>
      <w:r>
        <w:t>PE阵列的工作原理如下：在第一个clk的时候，第一列16个PE同时进行第一次计算，然后第二个CLK的时候，第二列PE进行第一次计算，第一列PE进行第二次计算，如此从右至左地脉动，直到第八个周期，第八列PE进行第一次计算，第一列PE进行第八次计算，整个脉动阵列被激活起来，都在进行着计算工作。</w:t>
      </w:r>
    </w:p>
    <w:p w14:paraId="7FDE7BB9" w14:textId="77777777" w:rsidR="00A42E0D" w:rsidRDefault="0032352A">
      <w:pPr>
        <w:pStyle w:val="3"/>
        <w:spacing w:before="156" w:after="156"/>
      </w:pPr>
      <w:bookmarkStart w:id="174" w:name="_Toc62134260"/>
      <w:r>
        <w:t>4.7.2 PE_array</w:t>
      </w:r>
      <w:r>
        <w:rPr>
          <w:rFonts w:hint="eastAsia"/>
        </w:rPr>
        <w:t>主要输入输出接口</w:t>
      </w:r>
      <w:bookmarkEnd w:id="174"/>
    </w:p>
    <w:p w14:paraId="153D68DD" w14:textId="77777777" w:rsidR="00A42E0D" w:rsidRDefault="0032352A">
      <w:pPr>
        <w:pStyle w:val="ae"/>
        <w:spacing w:after="156"/>
      </w:pPr>
      <w:r>
        <w:t>表</w:t>
      </w:r>
      <w:r>
        <w:rPr>
          <w:rFonts w:hint="eastAsia"/>
        </w:rPr>
        <w:t>4-13</w:t>
      </w:r>
      <w:r>
        <w:t xml:space="preserve"> PE_array主要输</w:t>
      </w:r>
      <w:r>
        <w:rPr>
          <w:rFonts w:hint="eastAsia"/>
        </w:rPr>
        <w:t>入</w:t>
      </w:r>
      <w:r>
        <w:t>接口</w:t>
      </w:r>
    </w:p>
    <w:tbl>
      <w:tblPr>
        <w:tblStyle w:val="ab"/>
        <w:tblW w:w="0" w:type="auto"/>
        <w:tblLook w:val="04A0" w:firstRow="1" w:lastRow="0" w:firstColumn="1" w:lastColumn="0" w:noHBand="0" w:noVBand="1"/>
      </w:tblPr>
      <w:tblGrid>
        <w:gridCol w:w="456"/>
        <w:gridCol w:w="1831"/>
        <w:gridCol w:w="3095"/>
        <w:gridCol w:w="2904"/>
      </w:tblGrid>
      <w:tr w:rsidR="00A42E0D" w14:paraId="79472304" w14:textId="77777777">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D9D9D9"/>
          </w:tcPr>
          <w:p w14:paraId="6FEC951D" w14:textId="77777777" w:rsidR="00A42E0D" w:rsidRDefault="00A42E0D"/>
        </w:tc>
        <w:tc>
          <w:tcPr>
            <w:tcW w:w="1831" w:type="dxa"/>
            <w:tcBorders>
              <w:top w:val="single" w:sz="8" w:space="0" w:color="000000"/>
              <w:left w:val="single" w:sz="8" w:space="0" w:color="000000"/>
              <w:bottom w:val="single" w:sz="8" w:space="0" w:color="000000"/>
              <w:right w:val="single" w:sz="8" w:space="0" w:color="000000"/>
            </w:tcBorders>
            <w:shd w:val="clear" w:color="auto" w:fill="D9D9D9"/>
          </w:tcPr>
          <w:p w14:paraId="62216787" w14:textId="77777777" w:rsidR="00A42E0D" w:rsidRDefault="0032352A">
            <w:r>
              <w:t>输入接口名称</w:t>
            </w:r>
          </w:p>
        </w:tc>
        <w:tc>
          <w:tcPr>
            <w:tcW w:w="3095" w:type="dxa"/>
            <w:tcBorders>
              <w:top w:val="single" w:sz="8" w:space="0" w:color="000000"/>
              <w:left w:val="single" w:sz="8" w:space="0" w:color="000000"/>
              <w:bottom w:val="single" w:sz="8" w:space="0" w:color="000000"/>
              <w:right w:val="single" w:sz="8" w:space="0" w:color="000000"/>
            </w:tcBorders>
            <w:shd w:val="clear" w:color="auto" w:fill="D9D9D9"/>
          </w:tcPr>
          <w:p w14:paraId="368D98C2" w14:textId="77777777" w:rsidR="00A42E0D" w:rsidRDefault="0032352A">
            <w:r>
              <w:t>来源(模块—接口)</w:t>
            </w:r>
          </w:p>
        </w:tc>
        <w:tc>
          <w:tcPr>
            <w:tcW w:w="2904" w:type="dxa"/>
            <w:tcBorders>
              <w:top w:val="single" w:sz="8" w:space="0" w:color="000000"/>
              <w:left w:val="single" w:sz="8" w:space="0" w:color="000000"/>
              <w:bottom w:val="single" w:sz="8" w:space="0" w:color="000000"/>
              <w:right w:val="single" w:sz="8" w:space="0" w:color="000000"/>
            </w:tcBorders>
            <w:shd w:val="clear" w:color="auto" w:fill="D9D9D9"/>
          </w:tcPr>
          <w:p w14:paraId="712A27D6" w14:textId="77777777" w:rsidR="00A42E0D" w:rsidRDefault="0032352A">
            <w:r>
              <w:t>作用</w:t>
            </w:r>
          </w:p>
        </w:tc>
      </w:tr>
      <w:tr w:rsidR="00A42E0D" w14:paraId="0343D2FE" w14:textId="77777777">
        <w:trPr>
          <w:trHeight w:val="55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39174E69" w14:textId="77777777" w:rsidR="00A42E0D" w:rsidRDefault="0032352A">
            <w:r>
              <w:t>1</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14:paraId="4E27D2A8" w14:textId="77777777" w:rsidR="00A42E0D" w:rsidRDefault="0032352A">
            <w:r>
              <w:t>clk_cal</w:t>
            </w:r>
          </w:p>
        </w:tc>
        <w:tc>
          <w:tcPr>
            <w:tcW w:w="3095" w:type="dxa"/>
            <w:tcBorders>
              <w:top w:val="single" w:sz="8" w:space="0" w:color="000000"/>
              <w:left w:val="single" w:sz="8" w:space="0" w:color="000000"/>
              <w:bottom w:val="single" w:sz="8" w:space="0" w:color="000000"/>
              <w:right w:val="single" w:sz="8" w:space="0" w:color="000000"/>
            </w:tcBorders>
            <w:shd w:val="clear" w:color="auto" w:fill="auto"/>
          </w:tcPr>
          <w:p w14:paraId="68C95FEE" w14:textId="77777777" w:rsidR="00A42E0D" w:rsidRDefault="0032352A">
            <w:r>
              <w:t>外部—clk_cal</w:t>
            </w:r>
          </w:p>
        </w:tc>
        <w:tc>
          <w:tcPr>
            <w:tcW w:w="2904" w:type="dxa"/>
            <w:tcBorders>
              <w:top w:val="single" w:sz="8" w:space="0" w:color="000000"/>
              <w:left w:val="single" w:sz="8" w:space="0" w:color="000000"/>
              <w:bottom w:val="single" w:sz="8" w:space="0" w:color="000000"/>
              <w:right w:val="single" w:sz="8" w:space="0" w:color="000000"/>
            </w:tcBorders>
            <w:shd w:val="clear" w:color="auto" w:fill="auto"/>
          </w:tcPr>
          <w:p w14:paraId="107212B1" w14:textId="77777777" w:rsidR="00A42E0D" w:rsidRDefault="0032352A">
            <w:r>
              <w:t>系统时钟信号</w:t>
            </w:r>
          </w:p>
        </w:tc>
      </w:tr>
      <w:tr w:rsidR="00A42E0D" w14:paraId="66A862AD"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C0200B6" w14:textId="77777777" w:rsidR="00A42E0D" w:rsidRDefault="0032352A">
            <w:r>
              <w:t>2</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14:paraId="53E226ED" w14:textId="77777777" w:rsidR="00A42E0D" w:rsidRDefault="0032352A">
            <w:r>
              <w:t>rst_cal_n</w:t>
            </w:r>
          </w:p>
        </w:tc>
        <w:tc>
          <w:tcPr>
            <w:tcW w:w="3095" w:type="dxa"/>
            <w:tcBorders>
              <w:top w:val="single" w:sz="8" w:space="0" w:color="000000"/>
              <w:left w:val="single" w:sz="8" w:space="0" w:color="000000"/>
              <w:bottom w:val="single" w:sz="8" w:space="0" w:color="000000"/>
              <w:right w:val="single" w:sz="8" w:space="0" w:color="000000"/>
            </w:tcBorders>
            <w:shd w:val="clear" w:color="auto" w:fill="auto"/>
          </w:tcPr>
          <w:p w14:paraId="25FC36A7" w14:textId="77777777" w:rsidR="00A42E0D" w:rsidRDefault="0032352A">
            <w:r>
              <w:t>外部—rst_cal_n</w:t>
            </w:r>
          </w:p>
        </w:tc>
        <w:tc>
          <w:tcPr>
            <w:tcW w:w="2904" w:type="dxa"/>
            <w:tcBorders>
              <w:top w:val="single" w:sz="8" w:space="0" w:color="000000"/>
              <w:left w:val="single" w:sz="8" w:space="0" w:color="000000"/>
              <w:bottom w:val="single" w:sz="8" w:space="0" w:color="000000"/>
              <w:right w:val="single" w:sz="8" w:space="0" w:color="000000"/>
            </w:tcBorders>
            <w:shd w:val="clear" w:color="auto" w:fill="auto"/>
          </w:tcPr>
          <w:p w14:paraId="57C9755D" w14:textId="77777777" w:rsidR="00A42E0D" w:rsidRDefault="0032352A">
            <w:r>
              <w:t>复位信号</w:t>
            </w:r>
          </w:p>
        </w:tc>
      </w:tr>
      <w:tr w:rsidR="00A42E0D" w14:paraId="1EF07019" w14:textId="77777777">
        <w:trPr>
          <w:trHeight w:val="420"/>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4DE6448" w14:textId="77777777" w:rsidR="00A42E0D" w:rsidRDefault="0032352A">
            <w:r>
              <w:t>3</w:t>
            </w:r>
          </w:p>
        </w:tc>
        <w:tc>
          <w:tcPr>
            <w:tcW w:w="1831" w:type="dxa"/>
            <w:tcBorders>
              <w:top w:val="single" w:sz="8" w:space="0" w:color="000000"/>
              <w:left w:val="single" w:sz="8" w:space="0" w:color="000000"/>
              <w:bottom w:val="single" w:sz="8" w:space="0" w:color="auto"/>
              <w:right w:val="single" w:sz="8" w:space="0" w:color="auto"/>
            </w:tcBorders>
            <w:shd w:val="clear" w:color="auto" w:fill="FFFFFF"/>
          </w:tcPr>
          <w:p w14:paraId="42BA0B67" w14:textId="77777777" w:rsidR="00A42E0D" w:rsidRDefault="0032352A">
            <w:r>
              <w:t>ImapVld</w:t>
            </w:r>
          </w:p>
        </w:tc>
        <w:tc>
          <w:tcPr>
            <w:tcW w:w="3095" w:type="dxa"/>
            <w:tcBorders>
              <w:top w:val="single" w:sz="8" w:space="0" w:color="000000"/>
              <w:left w:val="single" w:sz="8" w:space="0" w:color="auto"/>
              <w:bottom w:val="single" w:sz="8" w:space="0" w:color="000000"/>
              <w:right w:val="single" w:sz="8" w:space="0" w:color="000000"/>
            </w:tcBorders>
            <w:shd w:val="clear" w:color="auto" w:fill="FFFFFF"/>
          </w:tcPr>
          <w:p w14:paraId="765441CF" w14:textId="77777777" w:rsidR="00A42E0D" w:rsidRDefault="0032352A">
            <w:r>
              <w:t>InputRegfile—IR_Data_O_vld</w:t>
            </w:r>
          </w:p>
        </w:tc>
        <w:tc>
          <w:tcPr>
            <w:tcW w:w="2904" w:type="dxa"/>
            <w:tcBorders>
              <w:top w:val="single" w:sz="8" w:space="0" w:color="000000"/>
              <w:left w:val="single" w:sz="8" w:space="0" w:color="000000"/>
              <w:bottom w:val="single" w:sz="8" w:space="0" w:color="000000"/>
              <w:right w:val="single" w:sz="8" w:space="0" w:color="auto"/>
            </w:tcBorders>
            <w:shd w:val="clear" w:color="auto" w:fill="auto"/>
          </w:tcPr>
          <w:p w14:paraId="196DA8C6" w14:textId="77777777" w:rsidR="00A42E0D" w:rsidRDefault="0032352A">
            <w:r>
              <w:t>输入map有效信号</w:t>
            </w:r>
          </w:p>
        </w:tc>
      </w:tr>
      <w:tr w:rsidR="00A42E0D" w14:paraId="0CE26170"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09094374" w14:textId="77777777" w:rsidR="00A42E0D" w:rsidRDefault="0032352A">
            <w:r>
              <w:t>4</w:t>
            </w:r>
          </w:p>
        </w:tc>
        <w:tc>
          <w:tcPr>
            <w:tcW w:w="1831" w:type="dxa"/>
            <w:tcBorders>
              <w:top w:val="single" w:sz="8" w:space="0" w:color="auto"/>
              <w:left w:val="single" w:sz="8" w:space="0" w:color="000000"/>
              <w:bottom w:val="single" w:sz="8" w:space="0" w:color="auto"/>
              <w:right w:val="single" w:sz="8" w:space="0" w:color="auto"/>
            </w:tcBorders>
            <w:shd w:val="clear" w:color="auto" w:fill="FFFFFF"/>
          </w:tcPr>
          <w:p w14:paraId="436D80D9" w14:textId="77777777" w:rsidR="00A42E0D" w:rsidRDefault="0032352A">
            <w:r>
              <w:t>IMap0</w:t>
            </w:r>
            <w:r>
              <w:rPr>
                <w:rFonts w:hint="eastAsia"/>
              </w:rPr>
              <w:t>-</w:t>
            </w:r>
            <w:r>
              <w:t xml:space="preserve"> IMap15</w:t>
            </w:r>
          </w:p>
        </w:tc>
        <w:tc>
          <w:tcPr>
            <w:tcW w:w="3095" w:type="dxa"/>
            <w:tcBorders>
              <w:top w:val="single" w:sz="8" w:space="0" w:color="000000"/>
              <w:left w:val="single" w:sz="8" w:space="0" w:color="auto"/>
              <w:bottom w:val="single" w:sz="8" w:space="0" w:color="000000"/>
              <w:right w:val="single" w:sz="8" w:space="0" w:color="000000"/>
            </w:tcBorders>
            <w:shd w:val="clear" w:color="auto" w:fill="FFFFFF"/>
          </w:tcPr>
          <w:p w14:paraId="5AF4D827" w14:textId="77777777" w:rsidR="00A42E0D" w:rsidRDefault="0032352A">
            <w:r>
              <w:t>InputRegfile—IR_Data_O0- IR_Data_Of</w:t>
            </w:r>
          </w:p>
        </w:tc>
        <w:tc>
          <w:tcPr>
            <w:tcW w:w="2904" w:type="dxa"/>
            <w:tcBorders>
              <w:top w:val="single" w:sz="8" w:space="0" w:color="000000"/>
              <w:left w:val="single" w:sz="8" w:space="0" w:color="000000"/>
              <w:bottom w:val="single" w:sz="8" w:space="0" w:color="000000"/>
              <w:right w:val="single" w:sz="8" w:space="0" w:color="auto"/>
            </w:tcBorders>
            <w:shd w:val="clear" w:color="auto" w:fill="auto"/>
          </w:tcPr>
          <w:p w14:paraId="7E152967" w14:textId="77777777" w:rsidR="00A42E0D" w:rsidRDefault="0032352A">
            <w:r>
              <w:t>16行map数据输入</w:t>
            </w:r>
          </w:p>
        </w:tc>
      </w:tr>
      <w:tr w:rsidR="00A42E0D" w14:paraId="4DAE4FD0"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3C0B378" w14:textId="77777777" w:rsidR="00A42E0D" w:rsidRDefault="0032352A">
            <w:r>
              <w:t>5</w:t>
            </w:r>
          </w:p>
        </w:tc>
        <w:tc>
          <w:tcPr>
            <w:tcW w:w="1831" w:type="dxa"/>
            <w:tcBorders>
              <w:top w:val="single" w:sz="8" w:space="0" w:color="auto"/>
              <w:left w:val="single" w:sz="8" w:space="0" w:color="000000"/>
              <w:bottom w:val="single" w:sz="8" w:space="0" w:color="000000"/>
              <w:right w:val="single" w:sz="8" w:space="0" w:color="000000"/>
            </w:tcBorders>
            <w:shd w:val="clear" w:color="auto" w:fill="auto"/>
          </w:tcPr>
          <w:p w14:paraId="72B1DBC1" w14:textId="77777777" w:rsidR="00A42E0D" w:rsidRDefault="0032352A">
            <w:r>
              <w:t>IweightVld0</w:t>
            </w:r>
            <w:r>
              <w:rPr>
                <w:rFonts w:asciiTheme="minorEastAsia" w:eastAsiaTheme="minorEastAsia" w:hAnsiTheme="minorEastAsia"/>
              </w:rPr>
              <w:t>-</w:t>
            </w:r>
            <w:r>
              <w:t xml:space="preserve"> IweightVld7</w:t>
            </w:r>
          </w:p>
        </w:tc>
        <w:tc>
          <w:tcPr>
            <w:tcW w:w="3095" w:type="dxa"/>
            <w:tcBorders>
              <w:top w:val="single" w:sz="8" w:space="0" w:color="000000"/>
              <w:left w:val="single" w:sz="8" w:space="0" w:color="000000"/>
              <w:bottom w:val="single" w:sz="8" w:space="0" w:color="auto"/>
              <w:right w:val="single" w:sz="8" w:space="0" w:color="auto"/>
            </w:tcBorders>
            <w:shd w:val="clear" w:color="auto" w:fill="auto"/>
          </w:tcPr>
          <w:p w14:paraId="2C488129" w14:textId="77777777" w:rsidR="00A42E0D" w:rsidRDefault="0032352A">
            <w:r>
              <w:t>Weight_buffer—kernel_C0_O- kernel_C7_O</w:t>
            </w:r>
          </w:p>
        </w:tc>
        <w:tc>
          <w:tcPr>
            <w:tcW w:w="2904" w:type="dxa"/>
            <w:tcBorders>
              <w:top w:val="single" w:sz="8" w:space="0" w:color="000000"/>
              <w:left w:val="single" w:sz="8" w:space="0" w:color="auto"/>
              <w:bottom w:val="single" w:sz="8" w:space="0" w:color="000000"/>
              <w:right w:val="single" w:sz="8" w:space="0" w:color="auto"/>
            </w:tcBorders>
            <w:shd w:val="clear" w:color="auto" w:fill="auto"/>
          </w:tcPr>
          <w:p w14:paraId="748FDA15" w14:textId="77777777" w:rsidR="00A42E0D" w:rsidRDefault="0032352A">
            <w:r>
              <w:t>8列weight数据输入</w:t>
            </w:r>
          </w:p>
        </w:tc>
      </w:tr>
      <w:tr w:rsidR="00A42E0D" w14:paraId="554BBA35" w14:textId="77777777">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3338C5E4" w14:textId="77777777" w:rsidR="00A42E0D" w:rsidRDefault="0032352A">
            <w:r>
              <w:t>6</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14:paraId="240C81D0" w14:textId="77777777" w:rsidR="00A42E0D" w:rsidRDefault="0032352A">
            <w:r>
              <w:t>IweightVld0</w:t>
            </w:r>
            <w:r>
              <w:rPr>
                <w:rFonts w:hint="eastAsia"/>
              </w:rPr>
              <w:t>-</w:t>
            </w:r>
            <w:r>
              <w:t xml:space="preserve"> IweightVld7</w:t>
            </w:r>
          </w:p>
        </w:tc>
        <w:tc>
          <w:tcPr>
            <w:tcW w:w="3095" w:type="dxa"/>
            <w:tcBorders>
              <w:top w:val="single" w:sz="8" w:space="0" w:color="auto"/>
              <w:left w:val="single" w:sz="8" w:space="0" w:color="000000"/>
              <w:bottom w:val="single" w:sz="8" w:space="0" w:color="auto"/>
              <w:right w:val="single" w:sz="8" w:space="0" w:color="auto"/>
            </w:tcBorders>
            <w:shd w:val="clear" w:color="auto" w:fill="auto"/>
          </w:tcPr>
          <w:p w14:paraId="0EDCD511" w14:textId="77777777" w:rsidR="00A42E0D" w:rsidRDefault="0032352A">
            <w:r>
              <w:t>Weight_buffer—</w:t>
            </w:r>
            <w:r>
              <w:rPr>
                <w:rFonts w:ascii="Times New Roman" w:eastAsia="Times New Roman" w:hAnsi="Times New Roman"/>
              </w:rPr>
              <w:t>wt_Ovld0</w:t>
            </w:r>
            <w:r>
              <w:rPr>
                <w:rFonts w:asciiTheme="minorEastAsia" w:eastAsiaTheme="minorEastAsia" w:hAnsiTheme="minorEastAsia"/>
              </w:rPr>
              <w:t>-</w:t>
            </w:r>
            <w:r>
              <w:t xml:space="preserve"> </w:t>
            </w:r>
            <w:r>
              <w:rPr>
                <w:rFonts w:asciiTheme="minorEastAsia" w:eastAsiaTheme="minorEastAsia" w:hAnsiTheme="minorEastAsia"/>
              </w:rPr>
              <w:t>wt_Ovld7</w:t>
            </w:r>
          </w:p>
        </w:tc>
        <w:tc>
          <w:tcPr>
            <w:tcW w:w="2904" w:type="dxa"/>
            <w:tcBorders>
              <w:top w:val="single" w:sz="8" w:space="0" w:color="000000"/>
              <w:left w:val="single" w:sz="8" w:space="0" w:color="auto"/>
              <w:bottom w:val="single" w:sz="8" w:space="0" w:color="000000"/>
              <w:right w:val="single" w:sz="8" w:space="0" w:color="auto"/>
            </w:tcBorders>
            <w:shd w:val="clear" w:color="auto" w:fill="auto"/>
          </w:tcPr>
          <w:p w14:paraId="48E6B21C" w14:textId="77777777" w:rsidR="00A42E0D" w:rsidRDefault="0032352A">
            <w:r>
              <w:t>输入weight有效信号</w:t>
            </w:r>
          </w:p>
        </w:tc>
      </w:tr>
      <w:tr w:rsidR="00A42E0D" w14:paraId="3D864C8B"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55335B85" w14:textId="77777777" w:rsidR="00A42E0D" w:rsidRDefault="0032352A">
            <w:r>
              <w:t>7</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14:paraId="2E4AD61C" w14:textId="77777777" w:rsidR="00A42E0D" w:rsidRDefault="0032352A">
            <w:r>
              <w:t>CalCycle</w:t>
            </w:r>
          </w:p>
        </w:tc>
        <w:tc>
          <w:tcPr>
            <w:tcW w:w="3095" w:type="dxa"/>
            <w:tcBorders>
              <w:top w:val="single" w:sz="8" w:space="0" w:color="auto"/>
              <w:left w:val="single" w:sz="8" w:space="0" w:color="000000"/>
              <w:bottom w:val="single" w:sz="8" w:space="0" w:color="auto"/>
              <w:right w:val="single" w:sz="8" w:space="0" w:color="auto"/>
            </w:tcBorders>
            <w:shd w:val="clear" w:color="auto" w:fill="auto"/>
          </w:tcPr>
          <w:p w14:paraId="0804AD04" w14:textId="77777777" w:rsidR="00A42E0D" w:rsidRDefault="0032352A">
            <w:r>
              <w:t>MemoryController—CalCycle</w:t>
            </w:r>
          </w:p>
        </w:tc>
        <w:tc>
          <w:tcPr>
            <w:tcW w:w="2904" w:type="dxa"/>
            <w:tcBorders>
              <w:top w:val="single" w:sz="8" w:space="0" w:color="000000"/>
              <w:left w:val="single" w:sz="8" w:space="0" w:color="auto"/>
              <w:bottom w:val="single" w:sz="8" w:space="0" w:color="000000"/>
              <w:right w:val="single" w:sz="8" w:space="0" w:color="auto"/>
            </w:tcBorders>
            <w:shd w:val="clear" w:color="auto" w:fill="auto"/>
          </w:tcPr>
          <w:p w14:paraId="366E38D0" w14:textId="77777777" w:rsidR="00A42E0D" w:rsidRDefault="0032352A">
            <w:r>
              <w:t>每次需要计算的周期数</w:t>
            </w:r>
          </w:p>
        </w:tc>
      </w:tr>
      <w:tr w:rsidR="00A42E0D" w14:paraId="00794391"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4334730" w14:textId="77777777" w:rsidR="00A42E0D" w:rsidRDefault="0032352A">
            <w:r>
              <w:rPr>
                <w:rFonts w:hint="eastAsia"/>
              </w:rPr>
              <w:t>8</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14:paraId="1E3EDC59" w14:textId="77777777" w:rsidR="00A42E0D" w:rsidRDefault="0032352A">
            <w:r>
              <w:t>pass_cycle</w:t>
            </w:r>
          </w:p>
        </w:tc>
        <w:tc>
          <w:tcPr>
            <w:tcW w:w="3095" w:type="dxa"/>
            <w:tcBorders>
              <w:top w:val="single" w:sz="8" w:space="0" w:color="auto"/>
              <w:left w:val="single" w:sz="8" w:space="0" w:color="000000"/>
              <w:bottom w:val="single" w:sz="8" w:space="0" w:color="auto"/>
              <w:right w:val="single" w:sz="8" w:space="0" w:color="auto"/>
            </w:tcBorders>
            <w:shd w:val="clear" w:color="auto" w:fill="auto"/>
          </w:tcPr>
          <w:p w14:paraId="6C9808FD" w14:textId="77777777" w:rsidR="00A42E0D" w:rsidRDefault="0032352A">
            <w:r>
              <w:t>MemoryController—pass_cycle</w:t>
            </w:r>
          </w:p>
        </w:tc>
        <w:tc>
          <w:tcPr>
            <w:tcW w:w="2904" w:type="dxa"/>
            <w:tcBorders>
              <w:top w:val="single" w:sz="8" w:space="0" w:color="000000"/>
              <w:left w:val="single" w:sz="8" w:space="0" w:color="auto"/>
              <w:bottom w:val="single" w:sz="8" w:space="0" w:color="000000"/>
              <w:right w:val="single" w:sz="8" w:space="0" w:color="auto"/>
            </w:tcBorders>
            <w:shd w:val="clear" w:color="auto" w:fill="auto"/>
          </w:tcPr>
          <w:p w14:paraId="1F9DB6C4" w14:textId="77777777" w:rsidR="00A42E0D" w:rsidRDefault="0032352A">
            <w:r>
              <w:t>每</w:t>
            </w:r>
            <w:r>
              <w:rPr>
                <w:rFonts w:hint="eastAsia"/>
              </w:rPr>
              <w:t>K</w:t>
            </w:r>
            <w:r>
              <w:t>次计算所需要的周期数</w:t>
            </w:r>
          </w:p>
        </w:tc>
      </w:tr>
      <w:tr w:rsidR="00A42E0D" w14:paraId="3E53D3A8"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4721B44B" w14:textId="77777777" w:rsidR="00A42E0D" w:rsidRDefault="0032352A">
            <w:r>
              <w:lastRenderedPageBreak/>
              <w:t>9</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14:paraId="730E77F0" w14:textId="77777777" w:rsidR="00A42E0D" w:rsidRDefault="0032352A">
            <w:r>
              <w:t>rd_done</w:t>
            </w:r>
          </w:p>
        </w:tc>
        <w:tc>
          <w:tcPr>
            <w:tcW w:w="3095" w:type="dxa"/>
            <w:tcBorders>
              <w:top w:val="single" w:sz="8" w:space="0" w:color="auto"/>
              <w:left w:val="single" w:sz="8" w:space="0" w:color="000000"/>
              <w:bottom w:val="single" w:sz="8" w:space="0" w:color="auto"/>
              <w:right w:val="single" w:sz="8" w:space="0" w:color="auto"/>
            </w:tcBorders>
            <w:shd w:val="clear" w:color="auto" w:fill="auto"/>
          </w:tcPr>
          <w:p w14:paraId="0D1C1D90" w14:textId="77777777" w:rsidR="00A42E0D" w:rsidRDefault="0032352A">
            <w:r>
              <w:t>MemoryController</w:t>
            </w:r>
            <w:r>
              <w:rPr>
                <w:rFonts w:hint="eastAsia"/>
              </w:rPr>
              <w:t>-</w:t>
            </w:r>
            <w:r>
              <w:t>rd_done</w:t>
            </w:r>
          </w:p>
        </w:tc>
        <w:tc>
          <w:tcPr>
            <w:tcW w:w="2904" w:type="dxa"/>
            <w:tcBorders>
              <w:top w:val="single" w:sz="8" w:space="0" w:color="000000"/>
              <w:left w:val="single" w:sz="8" w:space="0" w:color="auto"/>
              <w:bottom w:val="single" w:sz="8" w:space="0" w:color="000000"/>
              <w:right w:val="single" w:sz="8" w:space="0" w:color="auto"/>
            </w:tcBorders>
            <w:shd w:val="clear" w:color="auto" w:fill="auto"/>
          </w:tcPr>
          <w:p w14:paraId="0AA6DC08" w14:textId="77777777" w:rsidR="00A42E0D" w:rsidRDefault="0032352A">
            <w:r>
              <w:t>控制</w:t>
            </w:r>
            <w:r>
              <w:rPr>
                <w:rFonts w:hint="eastAsia"/>
              </w:rPr>
              <w:t>p</w:t>
            </w:r>
            <w:r>
              <w:t>e_end信号</w:t>
            </w:r>
          </w:p>
        </w:tc>
      </w:tr>
      <w:tr w:rsidR="00A42E0D" w14:paraId="4EDC2324"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30EBA913" w14:textId="77777777" w:rsidR="00A42E0D" w:rsidRDefault="0032352A">
            <w:r>
              <w:t>10</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14:paraId="5BC21DF6" w14:textId="77777777" w:rsidR="00A42E0D" w:rsidRDefault="0032352A">
            <w:r>
              <w:t>or_cs</w:t>
            </w:r>
          </w:p>
        </w:tc>
        <w:tc>
          <w:tcPr>
            <w:tcW w:w="3095" w:type="dxa"/>
            <w:tcBorders>
              <w:top w:val="single" w:sz="8" w:space="0" w:color="auto"/>
              <w:left w:val="single" w:sz="8" w:space="0" w:color="000000"/>
              <w:bottom w:val="single" w:sz="8" w:space="0" w:color="auto"/>
              <w:right w:val="single" w:sz="8" w:space="0" w:color="auto"/>
            </w:tcBorders>
            <w:shd w:val="clear" w:color="auto" w:fill="auto"/>
          </w:tcPr>
          <w:p w14:paraId="41043AF6" w14:textId="77777777" w:rsidR="00A42E0D" w:rsidRDefault="0032352A">
            <w:r>
              <w:t>SPU-or_cs</w:t>
            </w:r>
          </w:p>
        </w:tc>
        <w:tc>
          <w:tcPr>
            <w:tcW w:w="2904" w:type="dxa"/>
            <w:tcBorders>
              <w:top w:val="single" w:sz="8" w:space="0" w:color="000000"/>
              <w:left w:val="single" w:sz="8" w:space="0" w:color="auto"/>
              <w:bottom w:val="single" w:sz="8" w:space="0" w:color="000000"/>
              <w:right w:val="single" w:sz="8" w:space="0" w:color="auto"/>
            </w:tcBorders>
            <w:shd w:val="clear" w:color="auto" w:fill="auto"/>
          </w:tcPr>
          <w:p w14:paraId="5A56CBFA" w14:textId="77777777" w:rsidR="00A42E0D" w:rsidRDefault="0032352A">
            <w:r>
              <w:t>控制信号在计算状态才能变化</w:t>
            </w:r>
          </w:p>
        </w:tc>
      </w:tr>
      <w:tr w:rsidR="00A42E0D" w14:paraId="7E96EE06" w14:textId="77777777">
        <w:trPr>
          <w:trHeight w:val="525"/>
        </w:trPr>
        <w:tc>
          <w:tcPr>
            <w:tcW w:w="456" w:type="dxa"/>
            <w:tcBorders>
              <w:top w:val="single" w:sz="8" w:space="0" w:color="000000"/>
              <w:left w:val="single" w:sz="8" w:space="0" w:color="000000"/>
              <w:bottom w:val="single" w:sz="8" w:space="0" w:color="000000"/>
              <w:right w:val="single" w:sz="8" w:space="0" w:color="000000"/>
            </w:tcBorders>
            <w:shd w:val="clear" w:color="auto" w:fill="auto"/>
          </w:tcPr>
          <w:p w14:paraId="6E3CF670" w14:textId="77777777" w:rsidR="00A42E0D" w:rsidRDefault="0032352A">
            <w:r>
              <w:rPr>
                <w:rFonts w:hint="eastAsia"/>
              </w:rPr>
              <w:t>1</w:t>
            </w:r>
            <w:r>
              <w:t>1</w:t>
            </w:r>
          </w:p>
        </w:tc>
        <w:tc>
          <w:tcPr>
            <w:tcW w:w="1831" w:type="dxa"/>
            <w:tcBorders>
              <w:top w:val="single" w:sz="8" w:space="0" w:color="000000"/>
              <w:left w:val="single" w:sz="8" w:space="0" w:color="000000"/>
              <w:bottom w:val="single" w:sz="8" w:space="0" w:color="000000"/>
              <w:right w:val="single" w:sz="8" w:space="0" w:color="000000"/>
            </w:tcBorders>
            <w:shd w:val="clear" w:color="auto" w:fill="auto"/>
          </w:tcPr>
          <w:p w14:paraId="33C72924" w14:textId="77777777" w:rsidR="00A42E0D" w:rsidRDefault="0032352A">
            <w:r>
              <w:t>nn_layer_cnt</w:t>
            </w:r>
          </w:p>
        </w:tc>
        <w:tc>
          <w:tcPr>
            <w:tcW w:w="3095" w:type="dxa"/>
            <w:tcBorders>
              <w:top w:val="single" w:sz="8" w:space="0" w:color="auto"/>
              <w:left w:val="single" w:sz="8" w:space="0" w:color="000000"/>
              <w:bottom w:val="single" w:sz="8" w:space="0" w:color="auto"/>
              <w:right w:val="single" w:sz="8" w:space="0" w:color="auto"/>
            </w:tcBorders>
            <w:shd w:val="clear" w:color="auto" w:fill="auto"/>
          </w:tcPr>
          <w:p w14:paraId="7A8206B1" w14:textId="77777777" w:rsidR="00A42E0D" w:rsidRDefault="0032352A">
            <w:r>
              <w:t>SPU-nn_layer_cnt</w:t>
            </w:r>
          </w:p>
        </w:tc>
        <w:tc>
          <w:tcPr>
            <w:tcW w:w="2904" w:type="dxa"/>
            <w:tcBorders>
              <w:top w:val="single" w:sz="8" w:space="0" w:color="000000"/>
              <w:left w:val="single" w:sz="8" w:space="0" w:color="auto"/>
              <w:bottom w:val="single" w:sz="8" w:space="0" w:color="000000"/>
              <w:right w:val="single" w:sz="8" w:space="0" w:color="auto"/>
            </w:tcBorders>
            <w:shd w:val="clear" w:color="auto" w:fill="auto"/>
          </w:tcPr>
          <w:p w14:paraId="6947B27A" w14:textId="77777777" w:rsidR="00A42E0D" w:rsidRDefault="0032352A">
            <w:r>
              <w:t>控制</w:t>
            </w:r>
            <w:r>
              <w:rPr>
                <w:rFonts w:hint="eastAsia"/>
              </w:rPr>
              <w:t>7、8层的计算结果输出</w:t>
            </w:r>
          </w:p>
        </w:tc>
      </w:tr>
    </w:tbl>
    <w:p w14:paraId="7F36581C" w14:textId="77777777" w:rsidR="00A42E0D" w:rsidRDefault="00A42E0D">
      <w:pPr>
        <w:ind w:firstLine="420"/>
      </w:pPr>
    </w:p>
    <w:p w14:paraId="62DF14CB" w14:textId="77777777" w:rsidR="00A42E0D" w:rsidRDefault="0032352A">
      <w:pPr>
        <w:pStyle w:val="ae"/>
        <w:spacing w:after="156"/>
      </w:pPr>
      <w:r>
        <w:t>表</w:t>
      </w:r>
      <w:r>
        <w:rPr>
          <w:rFonts w:hint="eastAsia"/>
        </w:rPr>
        <w:t>4-14</w:t>
      </w:r>
      <w:r>
        <w:t xml:space="preserve"> PE_array主要输</w:t>
      </w:r>
      <w:r>
        <w:rPr>
          <w:rFonts w:hint="eastAsia"/>
        </w:rPr>
        <w:t>出</w:t>
      </w:r>
      <w:r>
        <w:t>接口</w:t>
      </w:r>
    </w:p>
    <w:tbl>
      <w:tblPr>
        <w:tblStyle w:val="ab"/>
        <w:tblW w:w="0" w:type="auto"/>
        <w:tblLook w:val="04A0" w:firstRow="1" w:lastRow="0" w:firstColumn="1" w:lastColumn="0" w:noHBand="0" w:noVBand="1"/>
      </w:tblPr>
      <w:tblGrid>
        <w:gridCol w:w="336"/>
        <w:gridCol w:w="2128"/>
        <w:gridCol w:w="3196"/>
        <w:gridCol w:w="2626"/>
      </w:tblGrid>
      <w:tr w:rsidR="00A42E0D" w14:paraId="09EA4233" w14:textId="77777777">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14:paraId="232D9BDF" w14:textId="77777777" w:rsidR="00A42E0D" w:rsidRDefault="00A42E0D"/>
        </w:tc>
        <w:tc>
          <w:tcPr>
            <w:tcW w:w="2128" w:type="dxa"/>
            <w:tcBorders>
              <w:top w:val="single" w:sz="8" w:space="0" w:color="000000"/>
              <w:left w:val="single" w:sz="8" w:space="0" w:color="000000"/>
              <w:bottom w:val="single" w:sz="8" w:space="0" w:color="000000"/>
              <w:right w:val="single" w:sz="8" w:space="0" w:color="000000"/>
            </w:tcBorders>
            <w:shd w:val="clear" w:color="auto" w:fill="D9D9D9"/>
          </w:tcPr>
          <w:p w14:paraId="27C1719C" w14:textId="77777777" w:rsidR="00A42E0D" w:rsidRDefault="0032352A">
            <w:r>
              <w:t>输出接口名称</w:t>
            </w:r>
          </w:p>
        </w:tc>
        <w:tc>
          <w:tcPr>
            <w:tcW w:w="3196" w:type="dxa"/>
            <w:tcBorders>
              <w:top w:val="single" w:sz="8" w:space="0" w:color="000000"/>
              <w:left w:val="single" w:sz="8" w:space="0" w:color="000000"/>
              <w:bottom w:val="single" w:sz="8" w:space="0" w:color="000000"/>
              <w:right w:val="single" w:sz="8" w:space="0" w:color="000000"/>
            </w:tcBorders>
            <w:shd w:val="clear" w:color="auto" w:fill="D9D9D9"/>
          </w:tcPr>
          <w:p w14:paraId="43303EF8" w14:textId="77777777" w:rsidR="00A42E0D" w:rsidRDefault="0032352A">
            <w:r>
              <w:t>输出模块—接口</w:t>
            </w:r>
          </w:p>
        </w:tc>
        <w:tc>
          <w:tcPr>
            <w:tcW w:w="2626" w:type="dxa"/>
            <w:tcBorders>
              <w:top w:val="single" w:sz="8" w:space="0" w:color="000000"/>
              <w:left w:val="single" w:sz="8" w:space="0" w:color="000000"/>
              <w:bottom w:val="single" w:sz="8" w:space="0" w:color="000000"/>
              <w:right w:val="single" w:sz="8" w:space="0" w:color="000000"/>
            </w:tcBorders>
            <w:shd w:val="clear" w:color="auto" w:fill="D9D9D9"/>
          </w:tcPr>
          <w:p w14:paraId="2CEC8D02" w14:textId="77777777" w:rsidR="00A42E0D" w:rsidRDefault="0032352A">
            <w:r>
              <w:t>作用</w:t>
            </w:r>
          </w:p>
        </w:tc>
      </w:tr>
      <w:tr w:rsidR="00A42E0D" w14:paraId="00C5C0AF" w14:textId="77777777">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7AFA420A" w14:textId="77777777" w:rsidR="00A42E0D" w:rsidRDefault="0032352A">
            <w:r>
              <w:t>1</w:t>
            </w:r>
          </w:p>
        </w:tc>
        <w:tc>
          <w:tcPr>
            <w:tcW w:w="2128" w:type="dxa"/>
            <w:tcBorders>
              <w:top w:val="single" w:sz="8" w:space="0" w:color="000000"/>
              <w:left w:val="single" w:sz="8" w:space="0" w:color="000000"/>
              <w:bottom w:val="single" w:sz="8" w:space="0" w:color="000000"/>
              <w:right w:val="single" w:sz="8" w:space="0" w:color="000000"/>
            </w:tcBorders>
            <w:shd w:val="clear" w:color="auto" w:fill="auto"/>
          </w:tcPr>
          <w:p w14:paraId="6DC47D94" w14:textId="77777777" w:rsidR="00A42E0D" w:rsidRDefault="0032352A">
            <w:r>
              <w:t>PE_Omap0</w:t>
            </w:r>
            <w:r>
              <w:rPr>
                <w:rFonts w:hint="eastAsia"/>
              </w:rPr>
              <w:t>-</w:t>
            </w:r>
            <w:r>
              <w:t>PE_Omap7</w:t>
            </w:r>
          </w:p>
        </w:tc>
        <w:tc>
          <w:tcPr>
            <w:tcW w:w="3196" w:type="dxa"/>
            <w:tcBorders>
              <w:top w:val="single" w:sz="8" w:space="0" w:color="000000"/>
              <w:left w:val="single" w:sz="8" w:space="0" w:color="000000"/>
              <w:bottom w:val="single" w:sz="8" w:space="0" w:color="000000"/>
              <w:right w:val="single" w:sz="8" w:space="0" w:color="000000"/>
            </w:tcBorders>
            <w:shd w:val="clear" w:color="auto" w:fill="FFFFFF"/>
          </w:tcPr>
          <w:p w14:paraId="26129206" w14:textId="77777777" w:rsidR="00A42E0D" w:rsidRDefault="0032352A">
            <w:r>
              <w:t>OutputRegfile—ORegfile_Idata0</w:t>
            </w:r>
            <w:r>
              <w:rPr>
                <w:rFonts w:hint="eastAsia"/>
              </w:rPr>
              <w:t>-</w:t>
            </w:r>
            <w:r>
              <w:t>7</w:t>
            </w:r>
          </w:p>
        </w:tc>
        <w:tc>
          <w:tcPr>
            <w:tcW w:w="2626" w:type="dxa"/>
            <w:tcBorders>
              <w:top w:val="single" w:sz="8" w:space="0" w:color="000000"/>
              <w:left w:val="single" w:sz="8" w:space="0" w:color="000000"/>
              <w:bottom w:val="single" w:sz="8" w:space="0" w:color="000000"/>
              <w:right w:val="single" w:sz="8" w:space="0" w:color="auto"/>
            </w:tcBorders>
            <w:shd w:val="clear" w:color="auto" w:fill="auto"/>
          </w:tcPr>
          <w:p w14:paraId="3178C261" w14:textId="77777777" w:rsidR="00A42E0D" w:rsidRDefault="0032352A">
            <w:r>
              <w:t>输出计算结果</w:t>
            </w:r>
          </w:p>
        </w:tc>
      </w:tr>
      <w:tr w:rsidR="00A42E0D" w14:paraId="732C8C3F"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3D7DAAF4" w14:textId="77777777" w:rsidR="00A42E0D" w:rsidRDefault="0032352A">
            <w:r>
              <w:t>2</w:t>
            </w:r>
          </w:p>
        </w:tc>
        <w:tc>
          <w:tcPr>
            <w:tcW w:w="2128" w:type="dxa"/>
            <w:tcBorders>
              <w:top w:val="single" w:sz="8" w:space="0" w:color="000000"/>
              <w:left w:val="single" w:sz="8" w:space="0" w:color="000000"/>
              <w:bottom w:val="single" w:sz="8" w:space="0" w:color="000000"/>
              <w:right w:val="single" w:sz="8" w:space="0" w:color="000000"/>
            </w:tcBorders>
            <w:shd w:val="clear" w:color="auto" w:fill="auto"/>
          </w:tcPr>
          <w:p w14:paraId="19142105" w14:textId="77777777" w:rsidR="00A42E0D" w:rsidRDefault="0032352A">
            <w:r>
              <w:t>PE_OmapVld1</w:t>
            </w:r>
            <w:r>
              <w:rPr>
                <w:rFonts w:hint="eastAsia"/>
              </w:rPr>
              <w:t>-</w:t>
            </w:r>
            <w:r>
              <w:t xml:space="preserve"> PE_OmapVld7</w:t>
            </w:r>
          </w:p>
        </w:tc>
        <w:tc>
          <w:tcPr>
            <w:tcW w:w="3196" w:type="dxa"/>
            <w:tcBorders>
              <w:top w:val="single" w:sz="8" w:space="0" w:color="000000"/>
              <w:left w:val="single" w:sz="8" w:space="0" w:color="000000"/>
              <w:bottom w:val="single" w:sz="8" w:space="0" w:color="000000"/>
              <w:right w:val="single" w:sz="8" w:space="0" w:color="000000"/>
            </w:tcBorders>
            <w:shd w:val="clear" w:color="auto" w:fill="FFFFFF"/>
          </w:tcPr>
          <w:p w14:paraId="34437B9B" w14:textId="77777777" w:rsidR="00A42E0D" w:rsidRDefault="0032352A">
            <w:r>
              <w:t>OutputRegfile—ORegfile_IData_vld0</w:t>
            </w:r>
            <w:r>
              <w:rPr>
                <w:rFonts w:hint="eastAsia"/>
              </w:rPr>
              <w:t>-</w:t>
            </w:r>
            <w:r>
              <w:t>7</w:t>
            </w:r>
          </w:p>
        </w:tc>
        <w:tc>
          <w:tcPr>
            <w:tcW w:w="2626" w:type="dxa"/>
            <w:tcBorders>
              <w:top w:val="single" w:sz="8" w:space="0" w:color="000000"/>
              <w:left w:val="single" w:sz="8" w:space="0" w:color="000000"/>
              <w:bottom w:val="single" w:sz="8" w:space="0" w:color="000000"/>
              <w:right w:val="single" w:sz="8" w:space="0" w:color="000000"/>
            </w:tcBorders>
            <w:shd w:val="clear" w:color="auto" w:fill="auto"/>
          </w:tcPr>
          <w:p w14:paraId="1BE9CB64" w14:textId="77777777" w:rsidR="00A42E0D" w:rsidRDefault="0032352A">
            <w:r>
              <w:t>输出有效信号</w:t>
            </w:r>
          </w:p>
        </w:tc>
      </w:tr>
      <w:tr w:rsidR="00A42E0D" w14:paraId="37B30E6F" w14:textId="77777777">
        <w:trPr>
          <w:trHeight w:val="97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0F0D53B0" w14:textId="77777777" w:rsidR="00A42E0D" w:rsidRDefault="0032352A">
            <w:r>
              <w:t>3</w:t>
            </w:r>
          </w:p>
        </w:tc>
        <w:tc>
          <w:tcPr>
            <w:tcW w:w="2128" w:type="dxa"/>
            <w:tcBorders>
              <w:top w:val="single" w:sz="8" w:space="0" w:color="000000"/>
              <w:left w:val="single" w:sz="8" w:space="0" w:color="000000"/>
              <w:bottom w:val="single" w:sz="8" w:space="0" w:color="000000"/>
              <w:right w:val="single" w:sz="8" w:space="0" w:color="auto"/>
            </w:tcBorders>
            <w:shd w:val="clear" w:color="auto" w:fill="auto"/>
          </w:tcPr>
          <w:p w14:paraId="0D5031BA" w14:textId="77777777" w:rsidR="00A42E0D" w:rsidRDefault="0032352A">
            <w:r>
              <w:t>PE_end</w:t>
            </w:r>
          </w:p>
        </w:tc>
        <w:tc>
          <w:tcPr>
            <w:tcW w:w="3196" w:type="dxa"/>
            <w:tcBorders>
              <w:top w:val="single" w:sz="8" w:space="0" w:color="000000"/>
              <w:left w:val="single" w:sz="8" w:space="0" w:color="auto"/>
              <w:bottom w:val="single" w:sz="8" w:space="0" w:color="000000"/>
              <w:right w:val="single" w:sz="8" w:space="0" w:color="auto"/>
            </w:tcBorders>
            <w:shd w:val="clear" w:color="auto" w:fill="auto"/>
          </w:tcPr>
          <w:p w14:paraId="5890552E" w14:textId="77777777" w:rsidR="00A42E0D" w:rsidRDefault="0032352A">
            <w:r>
              <w:t>In-Out_buffer—PE_end</w:t>
            </w:r>
          </w:p>
          <w:p w14:paraId="3420B0C9" w14:textId="77777777" w:rsidR="00A42E0D" w:rsidRDefault="0032352A">
            <w:r>
              <w:t>MemoryController—PE_end</w:t>
            </w:r>
          </w:p>
        </w:tc>
        <w:tc>
          <w:tcPr>
            <w:tcW w:w="2626" w:type="dxa"/>
            <w:tcBorders>
              <w:top w:val="single" w:sz="8" w:space="0" w:color="000000"/>
              <w:left w:val="single" w:sz="8" w:space="0" w:color="auto"/>
              <w:bottom w:val="single" w:sz="8" w:space="0" w:color="000000"/>
              <w:right w:val="single" w:sz="8" w:space="0" w:color="auto"/>
            </w:tcBorders>
            <w:shd w:val="clear" w:color="auto" w:fill="auto"/>
          </w:tcPr>
          <w:p w14:paraId="652AD826" w14:textId="77777777" w:rsidR="00A42E0D" w:rsidRDefault="0032352A">
            <w:r>
              <w:t>PE计算完毕信号</w:t>
            </w:r>
          </w:p>
        </w:tc>
      </w:tr>
      <w:tr w:rsidR="00A42E0D" w14:paraId="6BB58D2D" w14:textId="77777777">
        <w:trPr>
          <w:trHeight w:val="97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6B3D8FFD" w14:textId="77777777" w:rsidR="00A42E0D" w:rsidRDefault="0032352A">
            <w:r>
              <w:rPr>
                <w:rFonts w:hint="eastAsia"/>
              </w:rPr>
              <w:t>4</w:t>
            </w:r>
          </w:p>
        </w:tc>
        <w:tc>
          <w:tcPr>
            <w:tcW w:w="2128" w:type="dxa"/>
            <w:tcBorders>
              <w:top w:val="single" w:sz="8" w:space="0" w:color="000000"/>
              <w:left w:val="single" w:sz="8" w:space="0" w:color="000000"/>
              <w:bottom w:val="single" w:sz="8" w:space="0" w:color="000000"/>
              <w:right w:val="single" w:sz="8" w:space="0" w:color="auto"/>
            </w:tcBorders>
            <w:shd w:val="clear" w:color="auto" w:fill="auto"/>
          </w:tcPr>
          <w:p w14:paraId="33C9CAAE" w14:textId="77777777" w:rsidR="00A42E0D" w:rsidRDefault="0032352A">
            <w:r>
              <w:t>FC_OMap1</w:t>
            </w:r>
            <w:r>
              <w:rPr>
                <w:rFonts w:hint="eastAsia"/>
              </w:rPr>
              <w:t>-</w:t>
            </w:r>
            <w:r>
              <w:t xml:space="preserve"> FC_Omap7</w:t>
            </w:r>
          </w:p>
        </w:tc>
        <w:tc>
          <w:tcPr>
            <w:tcW w:w="3196" w:type="dxa"/>
            <w:tcBorders>
              <w:top w:val="single" w:sz="8" w:space="0" w:color="000000"/>
              <w:left w:val="single" w:sz="8" w:space="0" w:color="auto"/>
              <w:bottom w:val="single" w:sz="8" w:space="0" w:color="000000"/>
              <w:right w:val="single" w:sz="8" w:space="0" w:color="auto"/>
            </w:tcBorders>
            <w:shd w:val="clear" w:color="auto" w:fill="auto"/>
          </w:tcPr>
          <w:p w14:paraId="5F715318" w14:textId="77777777" w:rsidR="00A42E0D" w:rsidRDefault="0032352A">
            <w:r>
              <w:t>In-Out_buffer—IOB_FC_I0</w:t>
            </w:r>
            <w:r>
              <w:rPr>
                <w:rFonts w:hint="eastAsia"/>
              </w:rPr>
              <w:t>-</w:t>
            </w:r>
            <w:r>
              <w:t xml:space="preserve"> IOB_FC_I7</w:t>
            </w:r>
          </w:p>
        </w:tc>
        <w:tc>
          <w:tcPr>
            <w:tcW w:w="2626" w:type="dxa"/>
            <w:tcBorders>
              <w:top w:val="single" w:sz="8" w:space="0" w:color="000000"/>
              <w:left w:val="single" w:sz="8" w:space="0" w:color="auto"/>
              <w:bottom w:val="single" w:sz="8" w:space="0" w:color="000000"/>
              <w:right w:val="single" w:sz="8" w:space="0" w:color="auto"/>
            </w:tcBorders>
            <w:shd w:val="clear" w:color="auto" w:fill="auto"/>
          </w:tcPr>
          <w:p w14:paraId="198DB06A" w14:textId="77777777" w:rsidR="00A42E0D" w:rsidRDefault="0032352A">
            <w:r>
              <w:rPr>
                <w:rFonts w:hint="eastAsia"/>
              </w:rPr>
              <w:t>F</w:t>
            </w:r>
            <w:r>
              <w:t>C层的输出有效数据</w:t>
            </w:r>
          </w:p>
        </w:tc>
      </w:tr>
      <w:tr w:rsidR="00A42E0D" w14:paraId="1D07C6BA" w14:textId="77777777">
        <w:trPr>
          <w:trHeight w:val="97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2EF5D9CE" w14:textId="77777777" w:rsidR="00A42E0D" w:rsidRDefault="0032352A">
            <w:r>
              <w:rPr>
                <w:rFonts w:hint="eastAsia"/>
              </w:rPr>
              <w:t>5</w:t>
            </w:r>
          </w:p>
        </w:tc>
        <w:tc>
          <w:tcPr>
            <w:tcW w:w="2128" w:type="dxa"/>
            <w:tcBorders>
              <w:top w:val="single" w:sz="8" w:space="0" w:color="000000"/>
              <w:left w:val="single" w:sz="8" w:space="0" w:color="000000"/>
              <w:bottom w:val="single" w:sz="8" w:space="0" w:color="auto"/>
              <w:right w:val="single" w:sz="8" w:space="0" w:color="auto"/>
            </w:tcBorders>
            <w:shd w:val="clear" w:color="auto" w:fill="auto"/>
          </w:tcPr>
          <w:p w14:paraId="28B18163" w14:textId="77777777" w:rsidR="00A42E0D" w:rsidRDefault="0032352A">
            <w:r>
              <w:t>FC_OVld</w:t>
            </w:r>
          </w:p>
        </w:tc>
        <w:tc>
          <w:tcPr>
            <w:tcW w:w="3196" w:type="dxa"/>
            <w:tcBorders>
              <w:top w:val="single" w:sz="8" w:space="0" w:color="000000"/>
              <w:left w:val="single" w:sz="8" w:space="0" w:color="auto"/>
              <w:bottom w:val="single" w:sz="8" w:space="0" w:color="auto"/>
              <w:right w:val="single" w:sz="8" w:space="0" w:color="auto"/>
            </w:tcBorders>
            <w:shd w:val="clear" w:color="auto" w:fill="auto"/>
          </w:tcPr>
          <w:p w14:paraId="3CBD8CBB" w14:textId="77777777" w:rsidR="00A42E0D" w:rsidRDefault="0032352A">
            <w:r>
              <w:t>In-Out_buffer—IOB_FC_vld</w:t>
            </w:r>
          </w:p>
        </w:tc>
        <w:tc>
          <w:tcPr>
            <w:tcW w:w="2626" w:type="dxa"/>
            <w:tcBorders>
              <w:top w:val="single" w:sz="8" w:space="0" w:color="000000"/>
              <w:left w:val="single" w:sz="8" w:space="0" w:color="auto"/>
              <w:bottom w:val="single" w:sz="8" w:space="0" w:color="000000"/>
              <w:right w:val="single" w:sz="8" w:space="0" w:color="auto"/>
            </w:tcBorders>
            <w:shd w:val="clear" w:color="auto" w:fill="auto"/>
          </w:tcPr>
          <w:p w14:paraId="4ECCACA3" w14:textId="77777777" w:rsidR="00A42E0D" w:rsidRDefault="0032352A">
            <w:r>
              <w:rPr>
                <w:rFonts w:hint="eastAsia"/>
              </w:rPr>
              <w:t>F</w:t>
            </w:r>
            <w:r>
              <w:t>C层的输出有效使能</w:t>
            </w:r>
          </w:p>
        </w:tc>
      </w:tr>
    </w:tbl>
    <w:p w14:paraId="4E5F9B6C" w14:textId="77777777" w:rsidR="00A42E0D" w:rsidRDefault="0032352A">
      <w:pPr>
        <w:pStyle w:val="2"/>
        <w:spacing w:before="156" w:after="156"/>
      </w:pPr>
      <w:bookmarkStart w:id="175" w:name="_Toc62134261"/>
      <w:r>
        <w:t>4.8 Output_Regfile子模块</w:t>
      </w:r>
      <w:bookmarkEnd w:id="175"/>
    </w:p>
    <w:p w14:paraId="44DA4D82" w14:textId="77777777" w:rsidR="00A42E0D" w:rsidRDefault="0032352A">
      <w:pPr>
        <w:pStyle w:val="3"/>
        <w:spacing w:before="156" w:after="156"/>
      </w:pPr>
      <w:bookmarkStart w:id="176" w:name="_Toc62134262"/>
      <w:r>
        <w:t>4.8.1 Output_Regfile功能介绍</w:t>
      </w:r>
      <w:bookmarkEnd w:id="176"/>
    </w:p>
    <w:p w14:paraId="05DC54D0" w14:textId="77777777" w:rsidR="00A42E0D" w:rsidRDefault="0032352A">
      <w:pPr>
        <w:ind w:firstLine="420"/>
      </w:pPr>
      <w:r>
        <w:rPr>
          <w:b/>
          <w:bCs/>
        </w:rPr>
        <w:t>作用：</w:t>
      </w:r>
      <w:r>
        <w:t>为了减少中间层的存储量，在输出计算结果到buffer之前先进行relu和pooling，这里需要考虑到输出数据的复用，因此需要有一个模块对卷积计算结果进行整理，然后有序地输出数据进行relu和pooling，这个模块就是Output_Regfile，在PE阵列和relu_pooling模块之间。</w:t>
      </w:r>
    </w:p>
    <w:p w14:paraId="70AE6835" w14:textId="77777777" w:rsidR="00A42E0D" w:rsidRDefault="0032352A">
      <w:pPr>
        <w:ind w:firstLine="420"/>
      </w:pPr>
      <w:r>
        <w:rPr>
          <w:b/>
          <w:bCs/>
        </w:rPr>
        <w:t>内存大小：</w:t>
      </w:r>
      <w:r>
        <w:t>Output Regfile用于实现输出数据复用的功能。PE阵列每一列通道一次输出16个计算结果，有8列通道，因此每一列通道对应有一个Output Regfile。由于当前输出的计算结果与上一次输出的计算结果还有一定池化联系，</w:t>
      </w:r>
      <w:r>
        <w:lastRenderedPageBreak/>
        <w:t>所以将一个Output Regfile的大小定为32 byte，可以存两次卷积计算的结果。</w:t>
      </w:r>
    </w:p>
    <w:p w14:paraId="6DE09F61" w14:textId="77777777" w:rsidR="00A42E0D" w:rsidRDefault="0032352A">
      <w:pPr>
        <w:ind w:firstLine="420"/>
      </w:pPr>
      <w:r>
        <w:rPr>
          <w:b/>
          <w:bCs/>
        </w:rPr>
        <w:t>数据写入：</w:t>
      </w:r>
      <w:r>
        <w:t>Output Regfile的大小定为32 byte，一次卷积计算的结果为16byte，所以低地址16byte写入奇数次的计算结果，高地址16byte写入偶数次的计算结果，轮流写入即可。</w:t>
      </w:r>
    </w:p>
    <w:p w14:paraId="5D4F3C41" w14:textId="77777777" w:rsidR="00A42E0D" w:rsidRDefault="0032352A">
      <w:r>
        <w:rPr>
          <w:noProof/>
        </w:rPr>
        <w:drawing>
          <wp:inline distT="0" distB="0" distL="0" distR="0" wp14:anchorId="5D070304" wp14:editId="710B96E1">
            <wp:extent cx="5274310" cy="7715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4310" cy="771725"/>
                    </a:xfrm>
                    <a:prstGeom prst="rect">
                      <a:avLst/>
                    </a:prstGeom>
                  </pic:spPr>
                </pic:pic>
              </a:graphicData>
            </a:graphic>
          </wp:inline>
        </w:drawing>
      </w:r>
    </w:p>
    <w:p w14:paraId="43C778BB" w14:textId="77777777" w:rsidR="00A42E0D" w:rsidRDefault="0032352A">
      <w:pPr>
        <w:pStyle w:val="ae"/>
        <w:spacing w:after="156"/>
        <w:rPr>
          <w:bCs/>
        </w:rPr>
      </w:pPr>
      <w:r>
        <w:rPr>
          <w:bCs/>
        </w:rPr>
        <w:t>图</w:t>
      </w:r>
      <w:r>
        <w:rPr>
          <w:rFonts w:hint="eastAsia"/>
          <w:bCs/>
        </w:rPr>
        <w:t>4-8</w:t>
      </w:r>
      <w:r>
        <w:rPr>
          <w:bCs/>
        </w:rPr>
        <w:t xml:space="preserve"> </w:t>
      </w:r>
      <w:r>
        <w:t>Output Regfile输入原理图</w:t>
      </w:r>
    </w:p>
    <w:p w14:paraId="566F8615" w14:textId="77777777" w:rsidR="00A42E0D" w:rsidRDefault="0032352A">
      <w:pPr>
        <w:ind w:firstLine="420"/>
      </w:pPr>
      <w:r>
        <w:rPr>
          <w:b/>
          <w:bCs/>
        </w:rPr>
        <w:t>数据读出：</w:t>
      </w:r>
      <w:r>
        <w:t>因为每一次需要池化的数量为P个，所以Output Regfile输出P个计算结果，这里有三种地址跳变的形式，这里举一种最简单的例子p=2,s=1。</w:t>
      </w:r>
    </w:p>
    <w:p w14:paraId="0F77BFE7" w14:textId="77777777" w:rsidR="00A42E0D" w:rsidRDefault="0032352A">
      <w:r>
        <w:rPr>
          <w:noProof/>
        </w:rPr>
        <w:drawing>
          <wp:inline distT="0" distB="0" distL="0" distR="0" wp14:anchorId="64A81B30" wp14:editId="2027FE8B">
            <wp:extent cx="5274310" cy="19164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1916646"/>
                    </a:xfrm>
                    <a:prstGeom prst="rect">
                      <a:avLst/>
                    </a:prstGeom>
                  </pic:spPr>
                </pic:pic>
              </a:graphicData>
            </a:graphic>
          </wp:inline>
        </w:drawing>
      </w:r>
    </w:p>
    <w:p w14:paraId="0009C675" w14:textId="77777777" w:rsidR="00A42E0D" w:rsidRDefault="0032352A">
      <w:pPr>
        <w:pStyle w:val="ae"/>
        <w:spacing w:after="156"/>
        <w:rPr>
          <w:bCs/>
        </w:rPr>
      </w:pPr>
      <w:r>
        <w:rPr>
          <w:bCs/>
        </w:rPr>
        <w:t>图</w:t>
      </w:r>
      <w:r>
        <w:rPr>
          <w:rFonts w:hint="eastAsia"/>
          <w:bCs/>
        </w:rPr>
        <w:t>4-9</w:t>
      </w:r>
      <w:r>
        <w:rPr>
          <w:bCs/>
        </w:rPr>
        <w:t xml:space="preserve"> </w:t>
      </w:r>
      <w:r>
        <w:t>Output Regfile输</w:t>
      </w:r>
      <w:r>
        <w:rPr>
          <w:rFonts w:hint="eastAsia"/>
        </w:rPr>
        <w:t>出</w:t>
      </w:r>
      <w:r>
        <w:t>原理图</w:t>
      </w:r>
    </w:p>
    <w:p w14:paraId="120F1933" w14:textId="77777777" w:rsidR="00A42E0D" w:rsidRDefault="0032352A">
      <w:pPr>
        <w:ind w:firstLine="420"/>
      </w:pPr>
      <w:r>
        <w:t>第一种情况：红色为第一次写入的计算结果，然后按P=2的大小，间隔为s=1,读出即可；</w:t>
      </w:r>
    </w:p>
    <w:p w14:paraId="684670D3" w14:textId="5A5E4C4F" w:rsidR="00A42E0D" w:rsidRDefault="0032352A">
      <w:pPr>
        <w:ind w:firstLine="420"/>
      </w:pPr>
      <w:r>
        <w:t>第二种情况：前面第一次写入的数据已经没用了，所以标黑色，蓝色为第二次写入的结果，也是按P=2的大小，间隔为s=1,读出即可；</w:t>
      </w:r>
    </w:p>
    <w:p w14:paraId="71633818" w14:textId="77777777" w:rsidR="00A42E0D" w:rsidRDefault="0032352A">
      <w:pPr>
        <w:ind w:firstLine="420"/>
      </w:pPr>
      <w:r>
        <w:t>第三种情况：前面第二次写入的数据已经没用了，标黑，绿色为第三次写入的结果，蓝色与绿色转换之间需要有地址的跳变，之后也是按顺序读出，如同第一种情况，如此循环。</w:t>
      </w:r>
    </w:p>
    <w:p w14:paraId="066BD880" w14:textId="77777777" w:rsidR="00A42E0D" w:rsidRDefault="0032352A">
      <w:pPr>
        <w:pStyle w:val="3"/>
        <w:spacing w:before="156" w:after="156"/>
      </w:pPr>
      <w:bookmarkStart w:id="177" w:name="_Toc62134263"/>
      <w:r>
        <w:t>4.8.2 Output_Regfile</w:t>
      </w:r>
      <w:r>
        <w:rPr>
          <w:rFonts w:hint="eastAsia"/>
        </w:rPr>
        <w:t>主要输入输出接口</w:t>
      </w:r>
      <w:bookmarkEnd w:id="177"/>
    </w:p>
    <w:p w14:paraId="725D49A3" w14:textId="77777777" w:rsidR="00A42E0D" w:rsidRDefault="00A42E0D">
      <w:pPr>
        <w:pStyle w:val="ae"/>
        <w:spacing w:after="156"/>
      </w:pPr>
    </w:p>
    <w:p w14:paraId="7FDEF9AE" w14:textId="77777777" w:rsidR="00A42E0D" w:rsidRDefault="0032352A">
      <w:pPr>
        <w:pStyle w:val="ae"/>
        <w:spacing w:after="156"/>
      </w:pPr>
      <w:r>
        <w:t>表</w:t>
      </w:r>
      <w:r>
        <w:rPr>
          <w:rFonts w:hint="eastAsia"/>
        </w:rPr>
        <w:t>4-15</w:t>
      </w:r>
      <w:r>
        <w:t xml:space="preserve"> Output_Regfile</w:t>
      </w:r>
      <w:r>
        <w:rPr>
          <w:rFonts w:hint="eastAsia"/>
        </w:rPr>
        <w:t>主要输入接口</w:t>
      </w:r>
    </w:p>
    <w:tbl>
      <w:tblPr>
        <w:tblStyle w:val="ab"/>
        <w:tblW w:w="0" w:type="auto"/>
        <w:tblLook w:val="04A0" w:firstRow="1" w:lastRow="0" w:firstColumn="1" w:lastColumn="0" w:noHBand="0" w:noVBand="1"/>
      </w:tblPr>
      <w:tblGrid>
        <w:gridCol w:w="336"/>
        <w:gridCol w:w="2616"/>
        <w:gridCol w:w="2855"/>
        <w:gridCol w:w="2479"/>
      </w:tblGrid>
      <w:tr w:rsidR="00A42E0D" w14:paraId="5A8EA030" w14:textId="77777777">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14:paraId="281D9800" w14:textId="77777777" w:rsidR="00A42E0D" w:rsidRDefault="00A42E0D"/>
        </w:tc>
        <w:tc>
          <w:tcPr>
            <w:tcW w:w="2616" w:type="dxa"/>
            <w:tcBorders>
              <w:top w:val="single" w:sz="8" w:space="0" w:color="000000"/>
              <w:left w:val="single" w:sz="8" w:space="0" w:color="000000"/>
              <w:bottom w:val="single" w:sz="8" w:space="0" w:color="000000"/>
              <w:right w:val="single" w:sz="8" w:space="0" w:color="000000"/>
            </w:tcBorders>
            <w:shd w:val="clear" w:color="auto" w:fill="D9D9D9"/>
          </w:tcPr>
          <w:p w14:paraId="125D015C" w14:textId="77777777" w:rsidR="00A42E0D" w:rsidRDefault="0032352A">
            <w:r>
              <w:t>输入接口名称</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Pr>
          <w:p w14:paraId="1509D33B" w14:textId="77777777" w:rsidR="00A42E0D" w:rsidRDefault="0032352A">
            <w:r>
              <w:t>输入模块—接口</w:t>
            </w:r>
          </w:p>
        </w:tc>
        <w:tc>
          <w:tcPr>
            <w:tcW w:w="2479" w:type="dxa"/>
            <w:tcBorders>
              <w:top w:val="single" w:sz="8" w:space="0" w:color="000000"/>
              <w:left w:val="single" w:sz="8" w:space="0" w:color="000000"/>
              <w:bottom w:val="single" w:sz="8" w:space="0" w:color="000000"/>
              <w:right w:val="single" w:sz="8" w:space="0" w:color="000000"/>
            </w:tcBorders>
            <w:shd w:val="clear" w:color="auto" w:fill="D9D9D9"/>
          </w:tcPr>
          <w:p w14:paraId="34F949BD" w14:textId="77777777" w:rsidR="00A42E0D" w:rsidRDefault="0032352A">
            <w:r>
              <w:t>作用</w:t>
            </w:r>
          </w:p>
        </w:tc>
      </w:tr>
      <w:tr w:rsidR="00A42E0D" w14:paraId="4E89E91E" w14:textId="77777777">
        <w:trPr>
          <w:trHeight w:val="55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2CA44B0C" w14:textId="77777777" w:rsidR="00A42E0D" w:rsidRDefault="0032352A">
            <w:r>
              <w:lastRenderedPageBreak/>
              <w:t>1</w:t>
            </w:r>
          </w:p>
        </w:tc>
        <w:tc>
          <w:tcPr>
            <w:tcW w:w="2616" w:type="dxa"/>
            <w:tcBorders>
              <w:top w:val="single" w:sz="8" w:space="0" w:color="000000"/>
              <w:left w:val="single" w:sz="8" w:space="0" w:color="000000"/>
              <w:bottom w:val="single" w:sz="8" w:space="0" w:color="auto"/>
              <w:right w:val="single" w:sz="8" w:space="0" w:color="auto"/>
            </w:tcBorders>
            <w:shd w:val="clear" w:color="auto" w:fill="FFFFFF"/>
          </w:tcPr>
          <w:p w14:paraId="35DFDDA2" w14:textId="77777777" w:rsidR="00A42E0D" w:rsidRDefault="0032352A">
            <w:r>
              <w:t>clk_cal</w:t>
            </w:r>
          </w:p>
        </w:tc>
        <w:tc>
          <w:tcPr>
            <w:tcW w:w="2855" w:type="dxa"/>
            <w:tcBorders>
              <w:top w:val="single" w:sz="8" w:space="0" w:color="000000"/>
              <w:left w:val="single" w:sz="8" w:space="0" w:color="auto"/>
              <w:bottom w:val="single" w:sz="8" w:space="0" w:color="000000"/>
              <w:right w:val="single" w:sz="8" w:space="0" w:color="000000"/>
            </w:tcBorders>
            <w:shd w:val="clear" w:color="auto" w:fill="FFFFFF"/>
          </w:tcPr>
          <w:p w14:paraId="68465442" w14:textId="77777777" w:rsidR="00A42E0D" w:rsidRDefault="0032352A">
            <w:r>
              <w:t>外部—clk_cal</w:t>
            </w:r>
          </w:p>
        </w:tc>
        <w:tc>
          <w:tcPr>
            <w:tcW w:w="2479" w:type="dxa"/>
            <w:tcBorders>
              <w:top w:val="single" w:sz="8" w:space="0" w:color="000000"/>
              <w:left w:val="single" w:sz="8" w:space="0" w:color="000000"/>
              <w:bottom w:val="single" w:sz="8" w:space="0" w:color="000000"/>
              <w:right w:val="single" w:sz="8" w:space="0" w:color="auto"/>
            </w:tcBorders>
            <w:shd w:val="clear" w:color="auto" w:fill="auto"/>
          </w:tcPr>
          <w:p w14:paraId="6D1B61F5" w14:textId="77777777" w:rsidR="00A42E0D" w:rsidRDefault="0032352A">
            <w:r>
              <w:t>系统时钟信号</w:t>
            </w:r>
          </w:p>
        </w:tc>
      </w:tr>
      <w:tr w:rsidR="00A42E0D" w14:paraId="7EF21F49" w14:textId="77777777">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1BC0FA25" w14:textId="77777777" w:rsidR="00A42E0D" w:rsidRDefault="0032352A">
            <w:r>
              <w:t>2</w:t>
            </w:r>
          </w:p>
        </w:tc>
        <w:tc>
          <w:tcPr>
            <w:tcW w:w="2616" w:type="dxa"/>
            <w:tcBorders>
              <w:top w:val="single" w:sz="8" w:space="0" w:color="auto"/>
              <w:left w:val="single" w:sz="8" w:space="0" w:color="000000"/>
              <w:bottom w:val="single" w:sz="8" w:space="0" w:color="auto"/>
              <w:right w:val="single" w:sz="8" w:space="0" w:color="auto"/>
            </w:tcBorders>
            <w:shd w:val="clear" w:color="auto" w:fill="FFFFFF"/>
          </w:tcPr>
          <w:p w14:paraId="5549138A" w14:textId="77777777" w:rsidR="00A42E0D" w:rsidRDefault="0032352A">
            <w:r>
              <w:t>rst_cal_n</w:t>
            </w:r>
          </w:p>
        </w:tc>
        <w:tc>
          <w:tcPr>
            <w:tcW w:w="2855" w:type="dxa"/>
            <w:tcBorders>
              <w:top w:val="single" w:sz="8" w:space="0" w:color="000000"/>
              <w:left w:val="single" w:sz="8" w:space="0" w:color="auto"/>
              <w:bottom w:val="single" w:sz="8" w:space="0" w:color="000000"/>
              <w:right w:val="single" w:sz="8" w:space="0" w:color="000000"/>
            </w:tcBorders>
            <w:shd w:val="clear" w:color="auto" w:fill="FFFFFF"/>
          </w:tcPr>
          <w:p w14:paraId="6F7F7484" w14:textId="77777777" w:rsidR="00A42E0D" w:rsidRDefault="0032352A">
            <w:r>
              <w:t>外部—rst_cal_n</w:t>
            </w:r>
          </w:p>
        </w:tc>
        <w:tc>
          <w:tcPr>
            <w:tcW w:w="2479" w:type="dxa"/>
            <w:tcBorders>
              <w:top w:val="single" w:sz="8" w:space="0" w:color="000000"/>
              <w:left w:val="single" w:sz="8" w:space="0" w:color="000000"/>
              <w:bottom w:val="single" w:sz="8" w:space="0" w:color="000000"/>
              <w:right w:val="single" w:sz="8" w:space="0" w:color="auto"/>
            </w:tcBorders>
            <w:shd w:val="clear" w:color="auto" w:fill="auto"/>
          </w:tcPr>
          <w:p w14:paraId="07A5CE90" w14:textId="77777777" w:rsidR="00A42E0D" w:rsidRDefault="0032352A">
            <w:r>
              <w:t>复位信号</w:t>
            </w:r>
          </w:p>
        </w:tc>
      </w:tr>
      <w:tr w:rsidR="00A42E0D" w14:paraId="6943BB8B" w14:textId="77777777">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29A71D78" w14:textId="77777777" w:rsidR="00A42E0D" w:rsidRDefault="0032352A">
            <w:r>
              <w:t>3</w:t>
            </w:r>
          </w:p>
        </w:tc>
        <w:tc>
          <w:tcPr>
            <w:tcW w:w="2616" w:type="dxa"/>
            <w:tcBorders>
              <w:top w:val="single" w:sz="8" w:space="0" w:color="auto"/>
              <w:left w:val="single" w:sz="8" w:space="0" w:color="000000"/>
              <w:bottom w:val="single" w:sz="8" w:space="0" w:color="000000"/>
              <w:right w:val="single" w:sz="8" w:space="0" w:color="000000"/>
            </w:tcBorders>
            <w:shd w:val="clear" w:color="auto" w:fill="auto"/>
          </w:tcPr>
          <w:p w14:paraId="0B225871" w14:textId="77777777" w:rsidR="00A42E0D" w:rsidRDefault="0032352A">
            <w:r>
              <w:t>ORegfile_IData_vld0- ORegfile_IData_vld7</w:t>
            </w:r>
          </w:p>
        </w:tc>
        <w:tc>
          <w:tcPr>
            <w:tcW w:w="2855" w:type="dxa"/>
            <w:tcBorders>
              <w:top w:val="single" w:sz="8" w:space="0" w:color="000000"/>
              <w:left w:val="single" w:sz="8" w:space="0" w:color="000000"/>
              <w:bottom w:val="single" w:sz="8" w:space="0" w:color="auto"/>
              <w:right w:val="single" w:sz="8" w:space="0" w:color="auto"/>
            </w:tcBorders>
            <w:shd w:val="clear" w:color="auto" w:fill="auto"/>
          </w:tcPr>
          <w:p w14:paraId="3FA7A458" w14:textId="77777777" w:rsidR="00A42E0D" w:rsidRDefault="0032352A">
            <w:r>
              <w:t>PEArray—PE_OmapVld1</w:t>
            </w:r>
            <w:r>
              <w:rPr>
                <w:rFonts w:hint="eastAsia"/>
              </w:rPr>
              <w:t>-</w:t>
            </w:r>
            <w:r>
              <w:t xml:space="preserve"> PE_OmapVld7</w:t>
            </w:r>
          </w:p>
        </w:tc>
        <w:tc>
          <w:tcPr>
            <w:tcW w:w="2479" w:type="dxa"/>
            <w:tcBorders>
              <w:top w:val="single" w:sz="8" w:space="0" w:color="000000"/>
              <w:left w:val="single" w:sz="8" w:space="0" w:color="auto"/>
              <w:bottom w:val="single" w:sz="8" w:space="0" w:color="000000"/>
              <w:right w:val="single" w:sz="8" w:space="0" w:color="auto"/>
            </w:tcBorders>
            <w:shd w:val="clear" w:color="auto" w:fill="auto"/>
          </w:tcPr>
          <w:p w14:paraId="1D588DC7" w14:textId="77777777" w:rsidR="00A42E0D" w:rsidRDefault="0032352A">
            <w:r>
              <w:t>从PEArray中载入data的使能</w:t>
            </w:r>
          </w:p>
        </w:tc>
      </w:tr>
      <w:tr w:rsidR="00A42E0D" w14:paraId="16E50069" w14:textId="77777777">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667EC2CC" w14:textId="77777777" w:rsidR="00A42E0D" w:rsidRDefault="0032352A">
            <w:r>
              <w:t>4</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14:paraId="2803FD41" w14:textId="77777777" w:rsidR="00A42E0D" w:rsidRDefault="0032352A">
            <w:r>
              <w:t>ORegfile_Idata0- ORegfile_Idata8</w:t>
            </w:r>
          </w:p>
        </w:tc>
        <w:tc>
          <w:tcPr>
            <w:tcW w:w="2855" w:type="dxa"/>
            <w:tcBorders>
              <w:top w:val="single" w:sz="8" w:space="0" w:color="auto"/>
              <w:left w:val="single" w:sz="8" w:space="0" w:color="000000"/>
              <w:bottom w:val="single" w:sz="8" w:space="0" w:color="auto"/>
              <w:right w:val="single" w:sz="8" w:space="0" w:color="auto"/>
            </w:tcBorders>
            <w:shd w:val="clear" w:color="auto" w:fill="auto"/>
          </w:tcPr>
          <w:p w14:paraId="3C1764BB" w14:textId="77777777" w:rsidR="00A42E0D" w:rsidRDefault="0032352A">
            <w:r>
              <w:t>PEArray—PE_Omap0</w:t>
            </w:r>
            <w:r>
              <w:rPr>
                <w:rFonts w:hint="eastAsia"/>
              </w:rPr>
              <w:t>-</w:t>
            </w:r>
            <w:r>
              <w:t>PE_Omap7</w:t>
            </w:r>
          </w:p>
        </w:tc>
        <w:tc>
          <w:tcPr>
            <w:tcW w:w="2479" w:type="dxa"/>
            <w:tcBorders>
              <w:top w:val="single" w:sz="8" w:space="0" w:color="000000"/>
              <w:left w:val="single" w:sz="8" w:space="0" w:color="auto"/>
              <w:bottom w:val="single" w:sz="8" w:space="0" w:color="000000"/>
              <w:right w:val="single" w:sz="8" w:space="0" w:color="auto"/>
            </w:tcBorders>
            <w:shd w:val="clear" w:color="auto" w:fill="auto"/>
          </w:tcPr>
          <w:p w14:paraId="688023A9" w14:textId="77777777" w:rsidR="00A42E0D" w:rsidRDefault="0032352A">
            <w:r>
              <w:t>从PEArray中载入data</w:t>
            </w:r>
          </w:p>
        </w:tc>
      </w:tr>
      <w:tr w:rsidR="00A42E0D" w14:paraId="59D9955F" w14:textId="77777777">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6A4D72D7" w14:textId="77777777" w:rsidR="00A42E0D" w:rsidRDefault="0032352A">
            <w:r>
              <w:t>5</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14:paraId="383B92E0" w14:textId="77777777" w:rsidR="00A42E0D" w:rsidRDefault="0032352A">
            <w:r>
              <w:t>P</w:t>
            </w:r>
          </w:p>
        </w:tc>
        <w:tc>
          <w:tcPr>
            <w:tcW w:w="2855" w:type="dxa"/>
            <w:tcBorders>
              <w:top w:val="single" w:sz="8" w:space="0" w:color="auto"/>
              <w:left w:val="single" w:sz="8" w:space="0" w:color="000000"/>
              <w:bottom w:val="single" w:sz="8" w:space="0" w:color="auto"/>
              <w:right w:val="single" w:sz="8" w:space="0" w:color="auto"/>
            </w:tcBorders>
            <w:shd w:val="clear" w:color="auto" w:fill="auto"/>
          </w:tcPr>
          <w:p w14:paraId="607E5D03" w14:textId="77777777" w:rsidR="00A42E0D" w:rsidRDefault="0032352A">
            <w:r>
              <w:t>MemoryController—Pool_K</w:t>
            </w:r>
          </w:p>
        </w:tc>
        <w:tc>
          <w:tcPr>
            <w:tcW w:w="2479" w:type="dxa"/>
            <w:tcBorders>
              <w:top w:val="single" w:sz="8" w:space="0" w:color="000000"/>
              <w:left w:val="single" w:sz="8" w:space="0" w:color="auto"/>
              <w:bottom w:val="single" w:sz="8" w:space="0" w:color="000000"/>
              <w:right w:val="single" w:sz="8" w:space="0" w:color="auto"/>
            </w:tcBorders>
            <w:shd w:val="clear" w:color="auto" w:fill="auto"/>
          </w:tcPr>
          <w:p w14:paraId="6AC31A6C" w14:textId="77777777" w:rsidR="00A42E0D" w:rsidRDefault="0032352A">
            <w:r>
              <w:t>池化大小</w:t>
            </w:r>
          </w:p>
        </w:tc>
      </w:tr>
      <w:tr w:rsidR="00A42E0D" w14:paraId="003495C2"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0B444C2F" w14:textId="77777777" w:rsidR="00A42E0D" w:rsidRDefault="0032352A">
            <w:r>
              <w:t>6</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14:paraId="562B656A" w14:textId="77777777" w:rsidR="00A42E0D" w:rsidRDefault="0032352A">
            <w:r>
              <w:t>S</w:t>
            </w:r>
          </w:p>
        </w:tc>
        <w:tc>
          <w:tcPr>
            <w:tcW w:w="2855" w:type="dxa"/>
            <w:tcBorders>
              <w:top w:val="single" w:sz="8" w:space="0" w:color="auto"/>
              <w:left w:val="single" w:sz="8" w:space="0" w:color="000000"/>
              <w:bottom w:val="single" w:sz="8" w:space="0" w:color="auto"/>
              <w:right w:val="single" w:sz="8" w:space="0" w:color="auto"/>
            </w:tcBorders>
            <w:shd w:val="clear" w:color="auto" w:fill="auto"/>
          </w:tcPr>
          <w:p w14:paraId="59DE7224" w14:textId="77777777" w:rsidR="00A42E0D" w:rsidRDefault="0032352A">
            <w:r>
              <w:t>MemoryController—Pool_S</w:t>
            </w:r>
          </w:p>
        </w:tc>
        <w:tc>
          <w:tcPr>
            <w:tcW w:w="2479" w:type="dxa"/>
            <w:tcBorders>
              <w:top w:val="single" w:sz="8" w:space="0" w:color="000000"/>
              <w:left w:val="single" w:sz="8" w:space="0" w:color="auto"/>
              <w:bottom w:val="single" w:sz="8" w:space="0" w:color="000000"/>
              <w:right w:val="single" w:sz="8" w:space="0" w:color="auto"/>
            </w:tcBorders>
            <w:shd w:val="clear" w:color="auto" w:fill="auto"/>
          </w:tcPr>
          <w:p w14:paraId="45CDB8BA" w14:textId="77777777" w:rsidR="00A42E0D" w:rsidRDefault="0032352A">
            <w:r>
              <w:t>池化步长</w:t>
            </w:r>
          </w:p>
        </w:tc>
      </w:tr>
      <w:tr w:rsidR="00A42E0D" w14:paraId="316EACD6"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7C61F350" w14:textId="77777777" w:rsidR="00A42E0D" w:rsidRDefault="0032352A">
            <w:r>
              <w:t>7</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14:paraId="54C03AF9" w14:textId="77777777" w:rsidR="00A42E0D" w:rsidRDefault="0032352A">
            <w:r>
              <w:t>or_cs</w:t>
            </w:r>
          </w:p>
        </w:tc>
        <w:tc>
          <w:tcPr>
            <w:tcW w:w="2855" w:type="dxa"/>
            <w:tcBorders>
              <w:top w:val="single" w:sz="8" w:space="0" w:color="auto"/>
              <w:left w:val="single" w:sz="8" w:space="0" w:color="000000"/>
              <w:bottom w:val="single" w:sz="8" w:space="0" w:color="auto"/>
              <w:right w:val="single" w:sz="8" w:space="0" w:color="auto"/>
            </w:tcBorders>
            <w:shd w:val="clear" w:color="auto" w:fill="auto"/>
          </w:tcPr>
          <w:p w14:paraId="6DA354DF" w14:textId="77777777" w:rsidR="00A42E0D" w:rsidRDefault="0032352A">
            <w:r>
              <w:t>SPU-or_cs</w:t>
            </w:r>
          </w:p>
        </w:tc>
        <w:tc>
          <w:tcPr>
            <w:tcW w:w="2479" w:type="dxa"/>
            <w:tcBorders>
              <w:top w:val="single" w:sz="8" w:space="0" w:color="000000"/>
              <w:left w:val="single" w:sz="8" w:space="0" w:color="auto"/>
              <w:bottom w:val="single" w:sz="8" w:space="0" w:color="000000"/>
              <w:right w:val="single" w:sz="8" w:space="0" w:color="auto"/>
            </w:tcBorders>
            <w:shd w:val="clear" w:color="auto" w:fill="auto"/>
          </w:tcPr>
          <w:p w14:paraId="2DFBD6DD" w14:textId="77777777" w:rsidR="00A42E0D" w:rsidRDefault="0032352A">
            <w:r>
              <w:t>控制有些信号在下一层计算之前清零</w:t>
            </w:r>
          </w:p>
        </w:tc>
      </w:tr>
      <w:tr w:rsidR="00A42E0D" w14:paraId="351AF1FE"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7DE94B54" w14:textId="77777777" w:rsidR="00A42E0D" w:rsidRDefault="0032352A">
            <w:r>
              <w:t>8</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14:paraId="79FBE18E" w14:textId="77777777" w:rsidR="00A42E0D" w:rsidRDefault="0032352A">
            <w:r>
              <w:t>ft_N_cnt</w:t>
            </w:r>
          </w:p>
        </w:tc>
        <w:tc>
          <w:tcPr>
            <w:tcW w:w="2855" w:type="dxa"/>
            <w:tcBorders>
              <w:top w:val="single" w:sz="8" w:space="0" w:color="auto"/>
              <w:left w:val="single" w:sz="8" w:space="0" w:color="000000"/>
              <w:bottom w:val="single" w:sz="8" w:space="0" w:color="auto"/>
              <w:right w:val="single" w:sz="8" w:space="0" w:color="auto"/>
            </w:tcBorders>
            <w:shd w:val="clear" w:color="auto" w:fill="auto"/>
          </w:tcPr>
          <w:p w14:paraId="4F08F128" w14:textId="77777777" w:rsidR="00A42E0D" w:rsidRDefault="0032352A">
            <w:r>
              <w:t>MemoryController—ft_N_cnt</w:t>
            </w:r>
          </w:p>
        </w:tc>
        <w:tc>
          <w:tcPr>
            <w:tcW w:w="2479" w:type="dxa"/>
            <w:tcBorders>
              <w:top w:val="single" w:sz="8" w:space="0" w:color="000000"/>
              <w:left w:val="single" w:sz="8" w:space="0" w:color="auto"/>
              <w:bottom w:val="single" w:sz="8" w:space="0" w:color="000000"/>
              <w:right w:val="single" w:sz="8" w:space="0" w:color="auto"/>
            </w:tcBorders>
            <w:shd w:val="clear" w:color="auto" w:fill="auto"/>
          </w:tcPr>
          <w:p w14:paraId="25186D04" w14:textId="77777777" w:rsidR="00A42E0D" w:rsidRDefault="0032352A">
            <w:r>
              <w:rPr>
                <w:rFonts w:hint="eastAsia"/>
              </w:rPr>
              <w:t>每</w:t>
            </w:r>
            <w:r>
              <w:t>列</w:t>
            </w:r>
            <w:r>
              <w:rPr>
                <w:rFonts w:hint="eastAsia"/>
              </w:rPr>
              <w:t>P</w:t>
            </w:r>
            <w:r>
              <w:t>E后面的某通道Output_Regfile的</w:t>
            </w:r>
            <w:r>
              <w:rPr>
                <w:rFonts w:hint="eastAsia"/>
              </w:rPr>
              <w:t>M</w:t>
            </w:r>
            <w:r>
              <w:t>UX控制信号</w:t>
            </w:r>
          </w:p>
        </w:tc>
      </w:tr>
    </w:tbl>
    <w:p w14:paraId="65C2784F" w14:textId="77777777" w:rsidR="00A42E0D" w:rsidRDefault="00A42E0D">
      <w:pPr>
        <w:ind w:firstLine="420"/>
      </w:pPr>
    </w:p>
    <w:p w14:paraId="708E6323" w14:textId="77777777" w:rsidR="00A42E0D" w:rsidRDefault="0032352A">
      <w:pPr>
        <w:pStyle w:val="ae"/>
        <w:spacing w:after="156"/>
      </w:pPr>
      <w:r>
        <w:t>表</w:t>
      </w:r>
      <w:r>
        <w:rPr>
          <w:rFonts w:hint="eastAsia"/>
        </w:rPr>
        <w:t>4-16</w:t>
      </w:r>
      <w:r>
        <w:t xml:space="preserve"> Output_Regfile</w:t>
      </w:r>
      <w:r>
        <w:rPr>
          <w:rFonts w:hint="eastAsia"/>
        </w:rPr>
        <w:t>主要输出接口</w:t>
      </w:r>
    </w:p>
    <w:tbl>
      <w:tblPr>
        <w:tblStyle w:val="ab"/>
        <w:tblW w:w="0" w:type="auto"/>
        <w:tblLook w:val="04A0" w:firstRow="1" w:lastRow="0" w:firstColumn="1" w:lastColumn="0" w:noHBand="0" w:noVBand="1"/>
      </w:tblPr>
      <w:tblGrid>
        <w:gridCol w:w="336"/>
        <w:gridCol w:w="2616"/>
        <w:gridCol w:w="2992"/>
        <w:gridCol w:w="2342"/>
      </w:tblGrid>
      <w:tr w:rsidR="00A42E0D" w14:paraId="4F418CC0" w14:textId="77777777">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14:paraId="217E19E5" w14:textId="77777777" w:rsidR="00A42E0D" w:rsidRDefault="00A42E0D"/>
        </w:tc>
        <w:tc>
          <w:tcPr>
            <w:tcW w:w="2616" w:type="dxa"/>
            <w:tcBorders>
              <w:top w:val="single" w:sz="8" w:space="0" w:color="000000"/>
              <w:left w:val="single" w:sz="8" w:space="0" w:color="000000"/>
              <w:bottom w:val="single" w:sz="8" w:space="0" w:color="000000"/>
              <w:right w:val="single" w:sz="8" w:space="0" w:color="000000"/>
            </w:tcBorders>
            <w:shd w:val="clear" w:color="auto" w:fill="D9D9D9"/>
          </w:tcPr>
          <w:p w14:paraId="7DB43A7B" w14:textId="77777777" w:rsidR="00A42E0D" w:rsidRDefault="0032352A">
            <w:r>
              <w:t>输出接口名称</w:t>
            </w:r>
          </w:p>
        </w:tc>
        <w:tc>
          <w:tcPr>
            <w:tcW w:w="2992" w:type="dxa"/>
            <w:tcBorders>
              <w:top w:val="single" w:sz="8" w:space="0" w:color="000000"/>
              <w:left w:val="single" w:sz="8" w:space="0" w:color="000000"/>
              <w:bottom w:val="single" w:sz="8" w:space="0" w:color="000000"/>
              <w:right w:val="single" w:sz="8" w:space="0" w:color="000000"/>
            </w:tcBorders>
            <w:shd w:val="clear" w:color="auto" w:fill="D9D9D9"/>
          </w:tcPr>
          <w:p w14:paraId="06348E27" w14:textId="77777777" w:rsidR="00A42E0D" w:rsidRDefault="0032352A">
            <w:r>
              <w:t>输出模块—接口</w:t>
            </w:r>
          </w:p>
        </w:tc>
        <w:tc>
          <w:tcPr>
            <w:tcW w:w="2342" w:type="dxa"/>
            <w:tcBorders>
              <w:top w:val="single" w:sz="8" w:space="0" w:color="000000"/>
              <w:left w:val="single" w:sz="8" w:space="0" w:color="000000"/>
              <w:bottom w:val="single" w:sz="8" w:space="0" w:color="000000"/>
              <w:right w:val="single" w:sz="8" w:space="0" w:color="000000"/>
            </w:tcBorders>
            <w:shd w:val="clear" w:color="auto" w:fill="D9D9D9"/>
          </w:tcPr>
          <w:p w14:paraId="293E1F3F" w14:textId="77777777" w:rsidR="00A42E0D" w:rsidRDefault="0032352A">
            <w:r>
              <w:t>作用</w:t>
            </w:r>
          </w:p>
        </w:tc>
      </w:tr>
      <w:tr w:rsidR="00A42E0D" w14:paraId="425B5C91" w14:textId="77777777">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20C18BED" w14:textId="77777777" w:rsidR="00A42E0D" w:rsidRDefault="0032352A">
            <w:r>
              <w:t>1</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14:paraId="3C21C556" w14:textId="77777777" w:rsidR="00A42E0D" w:rsidRDefault="0032352A">
            <w:r>
              <w:t>ORegfile_Odata0- ORegfile_Odata7</w:t>
            </w:r>
          </w:p>
        </w:tc>
        <w:tc>
          <w:tcPr>
            <w:tcW w:w="2992" w:type="dxa"/>
            <w:tcBorders>
              <w:top w:val="single" w:sz="8" w:space="0" w:color="000000"/>
              <w:left w:val="single" w:sz="8" w:space="0" w:color="000000"/>
              <w:bottom w:val="single" w:sz="8" w:space="0" w:color="auto"/>
              <w:right w:val="single" w:sz="8" w:space="0" w:color="auto"/>
            </w:tcBorders>
            <w:shd w:val="clear" w:color="auto" w:fill="auto"/>
          </w:tcPr>
          <w:p w14:paraId="769C3D98" w14:textId="77777777" w:rsidR="00A42E0D" w:rsidRDefault="0032352A">
            <w:r>
              <w:t>ReluPool—RP_Idata0- RP_Idata7</w:t>
            </w:r>
          </w:p>
        </w:tc>
        <w:tc>
          <w:tcPr>
            <w:tcW w:w="2342" w:type="dxa"/>
            <w:tcBorders>
              <w:top w:val="single" w:sz="8" w:space="0" w:color="000000"/>
              <w:left w:val="single" w:sz="8" w:space="0" w:color="auto"/>
              <w:bottom w:val="single" w:sz="8" w:space="0" w:color="000000"/>
              <w:right w:val="single" w:sz="8" w:space="0" w:color="auto"/>
            </w:tcBorders>
            <w:shd w:val="clear" w:color="auto" w:fill="auto"/>
          </w:tcPr>
          <w:p w14:paraId="62F3E9C0" w14:textId="77777777" w:rsidR="00A42E0D" w:rsidRDefault="0032352A">
            <w:r>
              <w:t>输出</w:t>
            </w:r>
            <w:r>
              <w:rPr>
                <w:rFonts w:hint="eastAsia"/>
              </w:rPr>
              <w:t>到</w:t>
            </w:r>
            <w:r>
              <w:t>ReluPooling的数据</w:t>
            </w:r>
          </w:p>
        </w:tc>
      </w:tr>
      <w:tr w:rsidR="00A42E0D" w14:paraId="47AEFADC"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45FAFD25" w14:textId="77777777" w:rsidR="00A42E0D" w:rsidRDefault="0032352A">
            <w:r>
              <w:t>2</w:t>
            </w:r>
          </w:p>
        </w:tc>
        <w:tc>
          <w:tcPr>
            <w:tcW w:w="2616" w:type="dxa"/>
            <w:tcBorders>
              <w:top w:val="single" w:sz="8" w:space="0" w:color="000000"/>
              <w:left w:val="single" w:sz="8" w:space="0" w:color="000000"/>
              <w:bottom w:val="single" w:sz="8" w:space="0" w:color="000000"/>
              <w:right w:val="single" w:sz="8" w:space="0" w:color="000000"/>
            </w:tcBorders>
            <w:shd w:val="clear" w:color="auto" w:fill="auto"/>
          </w:tcPr>
          <w:p w14:paraId="48CE3F72" w14:textId="77777777" w:rsidR="00A42E0D" w:rsidRDefault="0032352A">
            <w:r>
              <w:t>ORegfile_OData_vld0- ORegfile_OData_vld7</w:t>
            </w:r>
          </w:p>
        </w:tc>
        <w:tc>
          <w:tcPr>
            <w:tcW w:w="2992" w:type="dxa"/>
            <w:tcBorders>
              <w:top w:val="single" w:sz="8" w:space="0" w:color="auto"/>
              <w:left w:val="single" w:sz="8" w:space="0" w:color="000000"/>
              <w:bottom w:val="single" w:sz="8" w:space="0" w:color="000000"/>
              <w:right w:val="single" w:sz="8" w:space="0" w:color="000000"/>
            </w:tcBorders>
            <w:shd w:val="clear" w:color="auto" w:fill="auto"/>
          </w:tcPr>
          <w:p w14:paraId="2B64CB70" w14:textId="77777777" w:rsidR="00A42E0D" w:rsidRDefault="0032352A">
            <w:r>
              <w:t>ReluPool—RP_IData_vld0</w:t>
            </w:r>
            <w:r>
              <w:rPr>
                <w:rFonts w:hint="eastAsia"/>
              </w:rPr>
              <w:t>-</w:t>
            </w:r>
            <w:r>
              <w:t xml:space="preserve"> RP_IData_vld7</w:t>
            </w:r>
          </w:p>
        </w:tc>
        <w:tc>
          <w:tcPr>
            <w:tcW w:w="2342" w:type="dxa"/>
            <w:tcBorders>
              <w:top w:val="single" w:sz="8" w:space="0" w:color="000000"/>
              <w:left w:val="single" w:sz="8" w:space="0" w:color="000000"/>
              <w:bottom w:val="single" w:sz="8" w:space="0" w:color="000000"/>
              <w:right w:val="single" w:sz="8" w:space="0" w:color="auto"/>
            </w:tcBorders>
            <w:shd w:val="clear" w:color="auto" w:fill="auto"/>
          </w:tcPr>
          <w:p w14:paraId="54DD450E" w14:textId="77777777" w:rsidR="00A42E0D" w:rsidRDefault="0032352A">
            <w:r>
              <w:t>输出到ReluPool的使能</w:t>
            </w:r>
          </w:p>
        </w:tc>
      </w:tr>
    </w:tbl>
    <w:p w14:paraId="1EDA9C6C" w14:textId="77777777" w:rsidR="00A42E0D" w:rsidRDefault="00A42E0D">
      <w:pPr>
        <w:ind w:firstLine="420"/>
      </w:pPr>
    </w:p>
    <w:p w14:paraId="43AF8E30" w14:textId="77777777" w:rsidR="00A42E0D" w:rsidRDefault="0032352A">
      <w:pPr>
        <w:pStyle w:val="2"/>
        <w:spacing w:before="156" w:after="156"/>
      </w:pPr>
      <w:bookmarkStart w:id="178" w:name="_Toc62134264"/>
      <w:r>
        <w:t>4.9 Relu&amp;Pooling子模块</w:t>
      </w:r>
      <w:bookmarkEnd w:id="178"/>
    </w:p>
    <w:p w14:paraId="40EE8EB2" w14:textId="77777777" w:rsidR="00A42E0D" w:rsidRDefault="0032352A">
      <w:pPr>
        <w:pStyle w:val="3"/>
        <w:spacing w:before="156" w:after="156"/>
      </w:pPr>
      <w:bookmarkStart w:id="179" w:name="_Toc62134265"/>
      <w:r>
        <w:t>4.9.1 Relu&amp;Pooling功能介绍</w:t>
      </w:r>
      <w:bookmarkEnd w:id="179"/>
    </w:p>
    <w:p w14:paraId="1AE5128A" w14:textId="77777777" w:rsidR="00A42E0D" w:rsidRDefault="0032352A">
      <w:pPr>
        <w:ind w:firstLine="420"/>
      </w:pPr>
      <w:r>
        <w:rPr>
          <w:b/>
          <w:bCs/>
        </w:rPr>
        <w:t>作用：</w:t>
      </w:r>
      <w:r>
        <w:t>Relu：根据网络的要求有两种激活的模式[0:2]和[0:1]，即大于上限取上限，小于下线取下限，在区域中取本身，前两层用[0:2]模式，后四层用[0:1]</w:t>
      </w:r>
      <w:r>
        <w:lastRenderedPageBreak/>
        <w:t>模式；Pooling：使用最大池化的方法，在P个中取最大的结果。</w:t>
      </w:r>
    </w:p>
    <w:p w14:paraId="610503BC" w14:textId="77777777" w:rsidR="00A42E0D" w:rsidRDefault="00A42E0D"/>
    <w:p w14:paraId="186D27B4" w14:textId="77777777" w:rsidR="00A42E0D" w:rsidRDefault="0032352A">
      <w:pPr>
        <w:pStyle w:val="3"/>
        <w:spacing w:before="156" w:after="156"/>
      </w:pPr>
      <w:bookmarkStart w:id="180" w:name="_Toc62134266"/>
      <w:r>
        <w:t>4.9.1 Relu&amp;Pooling</w:t>
      </w:r>
      <w:r>
        <w:rPr>
          <w:rFonts w:hint="eastAsia"/>
        </w:rPr>
        <w:t>主要输入输出接口</w:t>
      </w:r>
      <w:bookmarkEnd w:id="180"/>
    </w:p>
    <w:p w14:paraId="2E98E727" w14:textId="77777777" w:rsidR="00A42E0D" w:rsidRDefault="0032352A">
      <w:pPr>
        <w:pStyle w:val="ae"/>
        <w:spacing w:after="156"/>
      </w:pPr>
      <w:r>
        <w:t>表</w:t>
      </w:r>
      <w:r>
        <w:rPr>
          <w:rFonts w:hint="eastAsia"/>
        </w:rPr>
        <w:t>4-20</w:t>
      </w:r>
      <w:r>
        <w:t xml:space="preserve"> Relu&amp;Pooling</w:t>
      </w:r>
      <w:r>
        <w:rPr>
          <w:rFonts w:hint="eastAsia"/>
        </w:rPr>
        <w:t>主要输入接口</w:t>
      </w:r>
    </w:p>
    <w:tbl>
      <w:tblPr>
        <w:tblStyle w:val="ab"/>
        <w:tblW w:w="0" w:type="auto"/>
        <w:tblLook w:val="04A0" w:firstRow="1" w:lastRow="0" w:firstColumn="1" w:lastColumn="0" w:noHBand="0" w:noVBand="1"/>
      </w:tblPr>
      <w:tblGrid>
        <w:gridCol w:w="336"/>
        <w:gridCol w:w="1896"/>
        <w:gridCol w:w="3172"/>
        <w:gridCol w:w="2882"/>
      </w:tblGrid>
      <w:tr w:rsidR="00A42E0D" w14:paraId="07C42672" w14:textId="77777777">
        <w:trPr>
          <w:trHeight w:val="48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14:paraId="3AE896F0" w14:textId="77777777" w:rsidR="00A42E0D" w:rsidRDefault="00A42E0D"/>
        </w:tc>
        <w:tc>
          <w:tcPr>
            <w:tcW w:w="1896" w:type="dxa"/>
            <w:tcBorders>
              <w:top w:val="single" w:sz="8" w:space="0" w:color="000000"/>
              <w:left w:val="single" w:sz="8" w:space="0" w:color="000000"/>
              <w:bottom w:val="single" w:sz="8" w:space="0" w:color="000000"/>
              <w:right w:val="single" w:sz="8" w:space="0" w:color="000000"/>
            </w:tcBorders>
            <w:shd w:val="clear" w:color="auto" w:fill="D9D9D9"/>
          </w:tcPr>
          <w:p w14:paraId="07F351E1" w14:textId="77777777" w:rsidR="00A42E0D" w:rsidRDefault="0032352A">
            <w:r>
              <w:t>输入接口名称</w:t>
            </w:r>
          </w:p>
        </w:tc>
        <w:tc>
          <w:tcPr>
            <w:tcW w:w="3172" w:type="dxa"/>
            <w:tcBorders>
              <w:top w:val="single" w:sz="8" w:space="0" w:color="000000"/>
              <w:left w:val="single" w:sz="8" w:space="0" w:color="000000"/>
              <w:bottom w:val="single" w:sz="8" w:space="0" w:color="000000"/>
              <w:right w:val="single" w:sz="8" w:space="0" w:color="000000"/>
            </w:tcBorders>
            <w:shd w:val="clear" w:color="auto" w:fill="D9D9D9"/>
          </w:tcPr>
          <w:p w14:paraId="1C98CC4E" w14:textId="77777777" w:rsidR="00A42E0D" w:rsidRDefault="0032352A">
            <w:r>
              <w:t>来源(模块—接口)</w:t>
            </w:r>
          </w:p>
        </w:tc>
        <w:tc>
          <w:tcPr>
            <w:tcW w:w="2882" w:type="dxa"/>
            <w:tcBorders>
              <w:top w:val="single" w:sz="8" w:space="0" w:color="000000"/>
              <w:left w:val="single" w:sz="8" w:space="0" w:color="000000"/>
              <w:bottom w:val="single" w:sz="8" w:space="0" w:color="000000"/>
              <w:right w:val="single" w:sz="8" w:space="0" w:color="000000"/>
            </w:tcBorders>
            <w:shd w:val="clear" w:color="auto" w:fill="D9D9D9"/>
          </w:tcPr>
          <w:p w14:paraId="2CE27C37" w14:textId="77777777" w:rsidR="00A42E0D" w:rsidRDefault="0032352A">
            <w:r>
              <w:t>作用</w:t>
            </w:r>
          </w:p>
        </w:tc>
      </w:tr>
      <w:tr w:rsidR="00A42E0D" w14:paraId="28F67C25" w14:textId="77777777">
        <w:trPr>
          <w:trHeight w:val="55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0B039C70" w14:textId="77777777" w:rsidR="00A42E0D" w:rsidRDefault="0032352A">
            <w:r>
              <w:t>1</w:t>
            </w:r>
          </w:p>
        </w:tc>
        <w:tc>
          <w:tcPr>
            <w:tcW w:w="1896" w:type="dxa"/>
            <w:tcBorders>
              <w:top w:val="single" w:sz="8" w:space="0" w:color="000000"/>
              <w:left w:val="single" w:sz="8" w:space="0" w:color="000000"/>
              <w:bottom w:val="single" w:sz="8" w:space="0" w:color="auto"/>
              <w:right w:val="single" w:sz="8" w:space="0" w:color="auto"/>
            </w:tcBorders>
            <w:shd w:val="clear" w:color="auto" w:fill="FFFFFF"/>
          </w:tcPr>
          <w:p w14:paraId="249530EF" w14:textId="77777777" w:rsidR="00A42E0D" w:rsidRDefault="0032352A">
            <w:r>
              <w:t>clk_cal</w:t>
            </w:r>
          </w:p>
        </w:tc>
        <w:tc>
          <w:tcPr>
            <w:tcW w:w="3172" w:type="dxa"/>
            <w:tcBorders>
              <w:top w:val="single" w:sz="8" w:space="0" w:color="000000"/>
              <w:left w:val="single" w:sz="8" w:space="0" w:color="auto"/>
              <w:bottom w:val="single" w:sz="8" w:space="0" w:color="000000"/>
              <w:right w:val="single" w:sz="8" w:space="0" w:color="000000"/>
            </w:tcBorders>
            <w:shd w:val="clear" w:color="auto" w:fill="FFFFFF"/>
          </w:tcPr>
          <w:p w14:paraId="0A82F5CD" w14:textId="77777777" w:rsidR="00A42E0D" w:rsidRDefault="0032352A">
            <w:r>
              <w:t>外部—clk_cal</w:t>
            </w:r>
          </w:p>
        </w:tc>
        <w:tc>
          <w:tcPr>
            <w:tcW w:w="2882" w:type="dxa"/>
            <w:tcBorders>
              <w:top w:val="single" w:sz="8" w:space="0" w:color="000000"/>
              <w:left w:val="single" w:sz="8" w:space="0" w:color="000000"/>
              <w:bottom w:val="single" w:sz="8" w:space="0" w:color="000000"/>
              <w:right w:val="single" w:sz="8" w:space="0" w:color="auto"/>
            </w:tcBorders>
            <w:shd w:val="clear" w:color="auto" w:fill="auto"/>
          </w:tcPr>
          <w:p w14:paraId="5D1C7D0E" w14:textId="77777777" w:rsidR="00A42E0D" w:rsidRDefault="0032352A">
            <w:r>
              <w:t>系统时钟信号</w:t>
            </w:r>
          </w:p>
        </w:tc>
      </w:tr>
      <w:tr w:rsidR="00A42E0D" w14:paraId="78CB7D2E" w14:textId="77777777">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13056D2A" w14:textId="77777777" w:rsidR="00A42E0D" w:rsidRDefault="0032352A">
            <w:r>
              <w:t>2</w:t>
            </w:r>
          </w:p>
        </w:tc>
        <w:tc>
          <w:tcPr>
            <w:tcW w:w="1896" w:type="dxa"/>
            <w:tcBorders>
              <w:top w:val="single" w:sz="8" w:space="0" w:color="auto"/>
              <w:left w:val="single" w:sz="8" w:space="0" w:color="000000"/>
              <w:bottom w:val="single" w:sz="8" w:space="0" w:color="auto"/>
              <w:right w:val="single" w:sz="8" w:space="0" w:color="auto"/>
            </w:tcBorders>
            <w:shd w:val="clear" w:color="auto" w:fill="FFFFFF"/>
          </w:tcPr>
          <w:p w14:paraId="52398FF1" w14:textId="77777777" w:rsidR="00A42E0D" w:rsidRDefault="0032352A">
            <w:r>
              <w:t>rst_cal_n</w:t>
            </w:r>
          </w:p>
        </w:tc>
        <w:tc>
          <w:tcPr>
            <w:tcW w:w="3172" w:type="dxa"/>
            <w:tcBorders>
              <w:top w:val="single" w:sz="8" w:space="0" w:color="000000"/>
              <w:left w:val="single" w:sz="8" w:space="0" w:color="auto"/>
              <w:bottom w:val="single" w:sz="8" w:space="0" w:color="000000"/>
              <w:right w:val="single" w:sz="8" w:space="0" w:color="000000"/>
            </w:tcBorders>
            <w:shd w:val="clear" w:color="auto" w:fill="FFFFFF"/>
          </w:tcPr>
          <w:p w14:paraId="0553E66C" w14:textId="77777777" w:rsidR="00A42E0D" w:rsidRDefault="0032352A">
            <w:r>
              <w:t>外部—rst_cal_n</w:t>
            </w:r>
          </w:p>
        </w:tc>
        <w:tc>
          <w:tcPr>
            <w:tcW w:w="2882" w:type="dxa"/>
            <w:tcBorders>
              <w:top w:val="single" w:sz="8" w:space="0" w:color="000000"/>
              <w:left w:val="single" w:sz="8" w:space="0" w:color="000000"/>
              <w:bottom w:val="single" w:sz="8" w:space="0" w:color="000000"/>
              <w:right w:val="single" w:sz="8" w:space="0" w:color="auto"/>
            </w:tcBorders>
            <w:shd w:val="clear" w:color="auto" w:fill="auto"/>
          </w:tcPr>
          <w:p w14:paraId="7EBB76DA" w14:textId="77777777" w:rsidR="00A42E0D" w:rsidRDefault="0032352A">
            <w:r>
              <w:t>复位信号</w:t>
            </w:r>
          </w:p>
        </w:tc>
      </w:tr>
      <w:tr w:rsidR="00A42E0D" w14:paraId="5E34C6E3"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318E54CF" w14:textId="77777777" w:rsidR="00A42E0D" w:rsidRDefault="0032352A">
            <w:r>
              <w:t>3</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3C584FDB" w14:textId="77777777" w:rsidR="00A42E0D" w:rsidRDefault="0032352A">
            <w:r>
              <w:t>P</w:t>
            </w:r>
          </w:p>
        </w:tc>
        <w:tc>
          <w:tcPr>
            <w:tcW w:w="3172" w:type="dxa"/>
            <w:tcBorders>
              <w:top w:val="single" w:sz="8" w:space="0" w:color="auto"/>
              <w:left w:val="single" w:sz="8" w:space="0" w:color="000000"/>
              <w:bottom w:val="single" w:sz="8" w:space="0" w:color="auto"/>
              <w:right w:val="single" w:sz="8" w:space="0" w:color="auto"/>
            </w:tcBorders>
            <w:shd w:val="clear" w:color="auto" w:fill="auto"/>
          </w:tcPr>
          <w:p w14:paraId="22FC696A" w14:textId="77777777" w:rsidR="00A42E0D" w:rsidRDefault="0032352A">
            <w:r>
              <w:t>MemoryController—Pool_K</w:t>
            </w:r>
          </w:p>
        </w:tc>
        <w:tc>
          <w:tcPr>
            <w:tcW w:w="2882" w:type="dxa"/>
            <w:tcBorders>
              <w:top w:val="single" w:sz="8" w:space="0" w:color="000000"/>
              <w:left w:val="single" w:sz="8" w:space="0" w:color="auto"/>
              <w:bottom w:val="single" w:sz="8" w:space="0" w:color="000000"/>
              <w:right w:val="single" w:sz="8" w:space="0" w:color="auto"/>
            </w:tcBorders>
            <w:shd w:val="clear" w:color="auto" w:fill="auto"/>
          </w:tcPr>
          <w:p w14:paraId="4864CDB7" w14:textId="77777777" w:rsidR="00A42E0D" w:rsidRDefault="0032352A">
            <w:r>
              <w:t>池化大小</w:t>
            </w:r>
          </w:p>
        </w:tc>
      </w:tr>
      <w:tr w:rsidR="00A42E0D" w14:paraId="3CC5B178"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29BED167" w14:textId="77777777" w:rsidR="00A42E0D" w:rsidRDefault="0032352A">
            <w:r>
              <w:t>4</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8741537" w14:textId="77777777" w:rsidR="00A42E0D" w:rsidRDefault="0032352A">
            <w:r>
              <w:t>nn_layer_cnt</w:t>
            </w:r>
          </w:p>
        </w:tc>
        <w:tc>
          <w:tcPr>
            <w:tcW w:w="3172" w:type="dxa"/>
            <w:tcBorders>
              <w:top w:val="single" w:sz="8" w:space="0" w:color="auto"/>
              <w:left w:val="single" w:sz="8" w:space="0" w:color="000000"/>
              <w:bottom w:val="single" w:sz="8" w:space="0" w:color="auto"/>
              <w:right w:val="single" w:sz="8" w:space="0" w:color="auto"/>
            </w:tcBorders>
            <w:shd w:val="clear" w:color="auto" w:fill="auto"/>
          </w:tcPr>
          <w:p w14:paraId="385EACAF" w14:textId="77777777" w:rsidR="00A42E0D" w:rsidRDefault="0032352A">
            <w:r>
              <w:rPr>
                <w:rFonts w:hint="eastAsia"/>
              </w:rPr>
              <w:t>S</w:t>
            </w:r>
            <w:r>
              <w:t>PU</w:t>
            </w:r>
            <w:r>
              <w:rPr>
                <w:rFonts w:hint="eastAsia"/>
              </w:rPr>
              <w:t>-</w:t>
            </w:r>
            <w:r>
              <w:t xml:space="preserve"> nn_layer_cnt</w:t>
            </w:r>
          </w:p>
        </w:tc>
        <w:tc>
          <w:tcPr>
            <w:tcW w:w="2882" w:type="dxa"/>
            <w:tcBorders>
              <w:top w:val="single" w:sz="8" w:space="0" w:color="000000"/>
              <w:left w:val="single" w:sz="8" w:space="0" w:color="auto"/>
              <w:bottom w:val="single" w:sz="8" w:space="0" w:color="000000"/>
              <w:right w:val="single" w:sz="8" w:space="0" w:color="auto"/>
            </w:tcBorders>
            <w:shd w:val="clear" w:color="auto" w:fill="auto"/>
          </w:tcPr>
          <w:p w14:paraId="231376EA" w14:textId="77777777" w:rsidR="00A42E0D" w:rsidRDefault="0032352A">
            <w:r>
              <w:rPr>
                <w:rFonts w:hint="eastAsia"/>
              </w:rPr>
              <w:t>区别第二层和第四层</w:t>
            </w:r>
          </w:p>
        </w:tc>
      </w:tr>
      <w:tr w:rsidR="00A42E0D" w14:paraId="3FD2B717"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073626DB" w14:textId="77777777" w:rsidR="00A42E0D" w:rsidRDefault="0032352A">
            <w:r>
              <w:rPr>
                <w:rFonts w:hint="eastAsia"/>
              </w:rPr>
              <w:t>5</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437D665E" w14:textId="77777777" w:rsidR="00A42E0D" w:rsidRDefault="0032352A">
            <w:r>
              <w:t>ft_N_cnt</w:t>
            </w:r>
          </w:p>
        </w:tc>
        <w:tc>
          <w:tcPr>
            <w:tcW w:w="3172" w:type="dxa"/>
            <w:tcBorders>
              <w:top w:val="single" w:sz="8" w:space="0" w:color="auto"/>
              <w:left w:val="single" w:sz="8" w:space="0" w:color="000000"/>
              <w:bottom w:val="single" w:sz="8" w:space="0" w:color="auto"/>
              <w:right w:val="single" w:sz="8" w:space="0" w:color="auto"/>
            </w:tcBorders>
            <w:shd w:val="clear" w:color="auto" w:fill="auto"/>
          </w:tcPr>
          <w:p w14:paraId="3CCCF093" w14:textId="77777777" w:rsidR="00A42E0D" w:rsidRDefault="0032352A">
            <w:r>
              <w:t>MemoryController—ft_N_cnt</w:t>
            </w:r>
          </w:p>
        </w:tc>
        <w:tc>
          <w:tcPr>
            <w:tcW w:w="2882" w:type="dxa"/>
            <w:tcBorders>
              <w:top w:val="single" w:sz="8" w:space="0" w:color="000000"/>
              <w:left w:val="single" w:sz="8" w:space="0" w:color="auto"/>
              <w:bottom w:val="single" w:sz="8" w:space="0" w:color="000000"/>
              <w:right w:val="single" w:sz="8" w:space="0" w:color="auto"/>
            </w:tcBorders>
            <w:shd w:val="clear" w:color="auto" w:fill="auto"/>
          </w:tcPr>
          <w:p w14:paraId="1D361BBC" w14:textId="77777777" w:rsidR="00A42E0D" w:rsidRDefault="0032352A">
            <w:r>
              <w:rPr>
                <w:rFonts w:hint="eastAsia"/>
              </w:rPr>
              <w:t>每</w:t>
            </w:r>
            <w:r>
              <w:t>列</w:t>
            </w:r>
            <w:r>
              <w:rPr>
                <w:rFonts w:hint="eastAsia"/>
              </w:rPr>
              <w:t>P</w:t>
            </w:r>
            <w:r>
              <w:t>E后面的某通道RP的</w:t>
            </w:r>
            <w:r>
              <w:rPr>
                <w:rFonts w:hint="eastAsia"/>
              </w:rPr>
              <w:t>M</w:t>
            </w:r>
            <w:r>
              <w:t>UX控制信号</w:t>
            </w:r>
          </w:p>
        </w:tc>
      </w:tr>
      <w:tr w:rsidR="00A42E0D" w14:paraId="20AC2D14"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11C6C540" w14:textId="77777777" w:rsidR="00A42E0D" w:rsidRDefault="0032352A">
            <w:r>
              <w:t>6</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189DE34" w14:textId="77777777" w:rsidR="00A42E0D" w:rsidRDefault="0032352A">
            <w:r>
              <w:t>final_column</w:t>
            </w:r>
          </w:p>
        </w:tc>
        <w:tc>
          <w:tcPr>
            <w:tcW w:w="3172" w:type="dxa"/>
            <w:tcBorders>
              <w:top w:val="single" w:sz="8" w:space="0" w:color="auto"/>
              <w:left w:val="single" w:sz="8" w:space="0" w:color="000000"/>
              <w:bottom w:val="single" w:sz="8" w:space="0" w:color="auto"/>
              <w:right w:val="single" w:sz="8" w:space="0" w:color="auto"/>
            </w:tcBorders>
            <w:shd w:val="clear" w:color="auto" w:fill="auto"/>
          </w:tcPr>
          <w:p w14:paraId="711E1BF9" w14:textId="77777777" w:rsidR="00A42E0D" w:rsidRDefault="0032352A">
            <w:r>
              <w:t>MemoryController—final_column</w:t>
            </w:r>
          </w:p>
        </w:tc>
        <w:tc>
          <w:tcPr>
            <w:tcW w:w="2882" w:type="dxa"/>
            <w:tcBorders>
              <w:top w:val="single" w:sz="8" w:space="0" w:color="000000"/>
              <w:left w:val="single" w:sz="8" w:space="0" w:color="auto"/>
              <w:bottom w:val="single" w:sz="8" w:space="0" w:color="000000"/>
              <w:right w:val="single" w:sz="8" w:space="0" w:color="auto"/>
            </w:tcBorders>
            <w:shd w:val="clear" w:color="auto" w:fill="auto"/>
          </w:tcPr>
          <w:p w14:paraId="2B240A4E" w14:textId="77777777" w:rsidR="00A42E0D" w:rsidRDefault="0032352A">
            <w:r>
              <w:rPr>
                <w:rFonts w:hint="eastAsia"/>
              </w:rPr>
              <w:t>每一层最后一次输出使能</w:t>
            </w:r>
          </w:p>
        </w:tc>
      </w:tr>
      <w:tr w:rsidR="00A42E0D" w14:paraId="6593098A" w14:textId="77777777">
        <w:trPr>
          <w:trHeight w:val="525"/>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084A0A79" w14:textId="77777777" w:rsidR="00A42E0D" w:rsidRDefault="0032352A">
            <w:r>
              <w:t>7</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B806BE5" w14:textId="77777777" w:rsidR="00A42E0D" w:rsidRDefault="0032352A">
            <w:r>
              <w:t>RP_IData0</w:t>
            </w:r>
            <w:r>
              <w:rPr>
                <w:rFonts w:hint="eastAsia"/>
              </w:rPr>
              <w:t>-</w:t>
            </w:r>
            <w:r>
              <w:t xml:space="preserve"> RP_IData7</w:t>
            </w:r>
          </w:p>
        </w:tc>
        <w:tc>
          <w:tcPr>
            <w:tcW w:w="3172" w:type="dxa"/>
            <w:tcBorders>
              <w:top w:val="single" w:sz="8" w:space="0" w:color="auto"/>
              <w:left w:val="single" w:sz="8" w:space="0" w:color="000000"/>
              <w:bottom w:val="single" w:sz="8" w:space="0" w:color="000000"/>
              <w:right w:val="single" w:sz="8" w:space="0" w:color="000000"/>
            </w:tcBorders>
            <w:shd w:val="clear" w:color="auto" w:fill="auto"/>
          </w:tcPr>
          <w:p w14:paraId="28B802EA" w14:textId="77777777" w:rsidR="00A42E0D" w:rsidRDefault="0032352A">
            <w:r>
              <w:t>OutputRegfile—ORegfile_OData0</w:t>
            </w:r>
            <w:r>
              <w:rPr>
                <w:rFonts w:hint="eastAsia"/>
              </w:rPr>
              <w:t>-</w:t>
            </w:r>
            <w:r>
              <w:t xml:space="preserve"> ORegfile_OData7</w:t>
            </w:r>
          </w:p>
        </w:tc>
        <w:tc>
          <w:tcPr>
            <w:tcW w:w="2882" w:type="dxa"/>
            <w:tcBorders>
              <w:top w:val="single" w:sz="8" w:space="0" w:color="000000"/>
              <w:left w:val="single" w:sz="8" w:space="0" w:color="000000"/>
              <w:bottom w:val="single" w:sz="8" w:space="0" w:color="000000"/>
              <w:right w:val="single" w:sz="8" w:space="0" w:color="000000"/>
            </w:tcBorders>
            <w:shd w:val="clear" w:color="auto" w:fill="auto"/>
          </w:tcPr>
          <w:p w14:paraId="365492DD" w14:textId="77777777" w:rsidR="00A42E0D" w:rsidRDefault="0032352A">
            <w:r>
              <w:rPr>
                <w:rFonts w:hint="eastAsia"/>
              </w:rPr>
              <w:t>R</w:t>
            </w:r>
            <w:r>
              <w:t>P的输入数据</w:t>
            </w:r>
          </w:p>
        </w:tc>
      </w:tr>
      <w:tr w:rsidR="00A42E0D" w14:paraId="6D532C3C"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54E1EA7E" w14:textId="77777777" w:rsidR="00A42E0D" w:rsidRDefault="0032352A">
            <w:r>
              <w:t>8</w:t>
            </w:r>
          </w:p>
        </w:tc>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9EDCB2C" w14:textId="77777777" w:rsidR="00A42E0D" w:rsidRDefault="0032352A">
            <w:r>
              <w:t>RP_IData_vld0</w:t>
            </w:r>
            <w:r>
              <w:rPr>
                <w:rFonts w:hint="eastAsia"/>
              </w:rPr>
              <w:t>-</w:t>
            </w:r>
            <w:r>
              <w:t xml:space="preserve"> RP_IData_vld7</w:t>
            </w:r>
          </w:p>
        </w:tc>
        <w:tc>
          <w:tcPr>
            <w:tcW w:w="3172" w:type="dxa"/>
            <w:tcBorders>
              <w:top w:val="single" w:sz="8" w:space="0" w:color="000000"/>
              <w:left w:val="single" w:sz="8" w:space="0" w:color="000000"/>
              <w:bottom w:val="single" w:sz="8" w:space="0" w:color="000000"/>
              <w:right w:val="single" w:sz="8" w:space="0" w:color="000000"/>
            </w:tcBorders>
            <w:shd w:val="clear" w:color="auto" w:fill="auto"/>
          </w:tcPr>
          <w:p w14:paraId="32984A4D" w14:textId="77777777" w:rsidR="00A42E0D" w:rsidRDefault="0032352A">
            <w:r>
              <w:t>OutputRegfile—ORegfile_OData_vld0</w:t>
            </w:r>
            <w:r>
              <w:rPr>
                <w:rFonts w:hint="eastAsia"/>
              </w:rPr>
              <w:t>-</w:t>
            </w:r>
            <w:r>
              <w:t xml:space="preserve"> ORegfile_OData_vld7</w:t>
            </w:r>
          </w:p>
        </w:tc>
        <w:tc>
          <w:tcPr>
            <w:tcW w:w="2882" w:type="dxa"/>
            <w:tcBorders>
              <w:top w:val="single" w:sz="8" w:space="0" w:color="000000"/>
              <w:left w:val="single" w:sz="8" w:space="0" w:color="000000"/>
              <w:bottom w:val="single" w:sz="8" w:space="0" w:color="000000"/>
              <w:right w:val="single" w:sz="8" w:space="0" w:color="auto"/>
            </w:tcBorders>
            <w:shd w:val="clear" w:color="auto" w:fill="auto"/>
          </w:tcPr>
          <w:p w14:paraId="1767346E" w14:textId="77777777" w:rsidR="00A42E0D" w:rsidRDefault="0032352A">
            <w:r>
              <w:rPr>
                <w:rFonts w:hint="eastAsia"/>
              </w:rPr>
              <w:t>R</w:t>
            </w:r>
            <w:r>
              <w:t>P写入的有效信号</w:t>
            </w:r>
          </w:p>
        </w:tc>
      </w:tr>
    </w:tbl>
    <w:p w14:paraId="2AD4F68E" w14:textId="77777777" w:rsidR="00A42E0D" w:rsidRDefault="00A42E0D"/>
    <w:p w14:paraId="470369B2" w14:textId="77777777" w:rsidR="00A42E0D" w:rsidRDefault="0032352A">
      <w:pPr>
        <w:pStyle w:val="ae"/>
        <w:spacing w:after="156"/>
      </w:pPr>
      <w:r>
        <w:t>表</w:t>
      </w:r>
      <w:r>
        <w:rPr>
          <w:rFonts w:hint="eastAsia"/>
        </w:rPr>
        <w:t>4-21</w:t>
      </w:r>
      <w:r>
        <w:t xml:space="preserve"> Relu&amp;Pooling</w:t>
      </w:r>
      <w:r>
        <w:rPr>
          <w:rFonts w:hint="eastAsia"/>
        </w:rPr>
        <w:t>主要输出接口</w:t>
      </w:r>
    </w:p>
    <w:tbl>
      <w:tblPr>
        <w:tblStyle w:val="ab"/>
        <w:tblW w:w="0" w:type="auto"/>
        <w:tblLook w:val="04A0" w:firstRow="1" w:lastRow="0" w:firstColumn="1" w:lastColumn="0" w:noHBand="0" w:noVBand="1"/>
      </w:tblPr>
      <w:tblGrid>
        <w:gridCol w:w="336"/>
        <w:gridCol w:w="2128"/>
        <w:gridCol w:w="3196"/>
        <w:gridCol w:w="2626"/>
      </w:tblGrid>
      <w:tr w:rsidR="00A42E0D" w14:paraId="7270EDC9" w14:textId="77777777">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D9D9D9"/>
          </w:tcPr>
          <w:p w14:paraId="68FAAFC6" w14:textId="77777777" w:rsidR="00A42E0D" w:rsidRDefault="00A42E0D"/>
        </w:tc>
        <w:tc>
          <w:tcPr>
            <w:tcW w:w="2128" w:type="dxa"/>
            <w:tcBorders>
              <w:top w:val="single" w:sz="8" w:space="0" w:color="000000"/>
              <w:left w:val="single" w:sz="8" w:space="0" w:color="000000"/>
              <w:bottom w:val="single" w:sz="8" w:space="0" w:color="000000"/>
              <w:right w:val="single" w:sz="8" w:space="0" w:color="000000"/>
            </w:tcBorders>
            <w:shd w:val="clear" w:color="auto" w:fill="D9D9D9"/>
          </w:tcPr>
          <w:p w14:paraId="74361E29" w14:textId="77777777" w:rsidR="00A42E0D" w:rsidRDefault="0032352A">
            <w:r>
              <w:t>输出接口名称</w:t>
            </w:r>
          </w:p>
        </w:tc>
        <w:tc>
          <w:tcPr>
            <w:tcW w:w="3196" w:type="dxa"/>
            <w:tcBorders>
              <w:top w:val="single" w:sz="8" w:space="0" w:color="000000"/>
              <w:left w:val="single" w:sz="8" w:space="0" w:color="000000"/>
              <w:bottom w:val="single" w:sz="8" w:space="0" w:color="000000"/>
              <w:right w:val="single" w:sz="8" w:space="0" w:color="000000"/>
            </w:tcBorders>
            <w:shd w:val="clear" w:color="auto" w:fill="D9D9D9"/>
          </w:tcPr>
          <w:p w14:paraId="5B3005ED" w14:textId="77777777" w:rsidR="00A42E0D" w:rsidRDefault="0032352A">
            <w:r>
              <w:t>输出模块—接口</w:t>
            </w:r>
          </w:p>
        </w:tc>
        <w:tc>
          <w:tcPr>
            <w:tcW w:w="2626" w:type="dxa"/>
            <w:tcBorders>
              <w:top w:val="single" w:sz="8" w:space="0" w:color="000000"/>
              <w:left w:val="single" w:sz="8" w:space="0" w:color="000000"/>
              <w:bottom w:val="single" w:sz="8" w:space="0" w:color="000000"/>
              <w:right w:val="single" w:sz="8" w:space="0" w:color="000000"/>
            </w:tcBorders>
            <w:shd w:val="clear" w:color="auto" w:fill="D9D9D9"/>
          </w:tcPr>
          <w:p w14:paraId="5C6038D3" w14:textId="77777777" w:rsidR="00A42E0D" w:rsidRDefault="0032352A">
            <w:r>
              <w:t>作用</w:t>
            </w:r>
          </w:p>
        </w:tc>
      </w:tr>
      <w:tr w:rsidR="00A42E0D" w14:paraId="62534C1C" w14:textId="77777777">
        <w:trPr>
          <w:trHeight w:val="420"/>
        </w:trPr>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715F30E0" w14:textId="77777777" w:rsidR="00A42E0D" w:rsidRDefault="0032352A">
            <w:r>
              <w:t>1</w:t>
            </w:r>
          </w:p>
        </w:tc>
        <w:tc>
          <w:tcPr>
            <w:tcW w:w="2128" w:type="dxa"/>
            <w:tcBorders>
              <w:top w:val="single" w:sz="8" w:space="0" w:color="000000"/>
              <w:left w:val="single" w:sz="8" w:space="0" w:color="000000"/>
              <w:bottom w:val="single" w:sz="8" w:space="0" w:color="auto"/>
              <w:right w:val="single" w:sz="8" w:space="0" w:color="auto"/>
            </w:tcBorders>
            <w:shd w:val="clear" w:color="auto" w:fill="auto"/>
          </w:tcPr>
          <w:p w14:paraId="6BE30120" w14:textId="77777777" w:rsidR="00A42E0D" w:rsidRDefault="0032352A">
            <w:r>
              <w:t>RP_OVld</w:t>
            </w:r>
          </w:p>
        </w:tc>
        <w:tc>
          <w:tcPr>
            <w:tcW w:w="3196" w:type="dxa"/>
            <w:tcBorders>
              <w:top w:val="single" w:sz="8" w:space="0" w:color="000000"/>
              <w:left w:val="single" w:sz="8" w:space="0" w:color="auto"/>
              <w:bottom w:val="single" w:sz="8" w:space="0" w:color="000000"/>
              <w:right w:val="single" w:sz="8" w:space="0" w:color="000000"/>
            </w:tcBorders>
            <w:shd w:val="clear" w:color="auto" w:fill="FFFFFF"/>
          </w:tcPr>
          <w:p w14:paraId="7EAF1D49" w14:textId="77777777" w:rsidR="00A42E0D" w:rsidRDefault="0032352A">
            <w:r>
              <w:t>In-Out_buffer—IOB_Data_I_vld</w:t>
            </w:r>
          </w:p>
        </w:tc>
        <w:tc>
          <w:tcPr>
            <w:tcW w:w="2626" w:type="dxa"/>
            <w:tcBorders>
              <w:top w:val="single" w:sz="8" w:space="0" w:color="000000"/>
              <w:left w:val="single" w:sz="8" w:space="0" w:color="000000"/>
              <w:bottom w:val="single" w:sz="8" w:space="0" w:color="000000"/>
              <w:right w:val="single" w:sz="8" w:space="0" w:color="auto"/>
            </w:tcBorders>
            <w:shd w:val="clear" w:color="auto" w:fill="auto"/>
          </w:tcPr>
          <w:p w14:paraId="1F0372AE" w14:textId="77777777" w:rsidR="00A42E0D" w:rsidRDefault="0032352A">
            <w:r>
              <w:rPr>
                <w:rFonts w:hint="eastAsia"/>
              </w:rPr>
              <w:t>R</w:t>
            </w:r>
            <w:r>
              <w:t>P输出有效</w:t>
            </w:r>
          </w:p>
        </w:tc>
      </w:tr>
      <w:tr w:rsidR="00A42E0D" w14:paraId="45F4EFB3" w14:textId="77777777">
        <w:tc>
          <w:tcPr>
            <w:tcW w:w="336" w:type="dxa"/>
            <w:tcBorders>
              <w:top w:val="single" w:sz="8" w:space="0" w:color="000000"/>
              <w:left w:val="single" w:sz="8" w:space="0" w:color="000000"/>
              <w:bottom w:val="single" w:sz="8" w:space="0" w:color="000000"/>
              <w:right w:val="single" w:sz="8" w:space="0" w:color="000000"/>
            </w:tcBorders>
            <w:shd w:val="clear" w:color="auto" w:fill="auto"/>
          </w:tcPr>
          <w:p w14:paraId="309BB247" w14:textId="77777777" w:rsidR="00A42E0D" w:rsidRDefault="0032352A">
            <w:r>
              <w:t>2</w:t>
            </w:r>
          </w:p>
        </w:tc>
        <w:tc>
          <w:tcPr>
            <w:tcW w:w="2128" w:type="dxa"/>
            <w:tcBorders>
              <w:top w:val="single" w:sz="8" w:space="0" w:color="auto"/>
              <w:left w:val="single" w:sz="8" w:space="0" w:color="000000"/>
              <w:bottom w:val="single" w:sz="8" w:space="0" w:color="000000"/>
              <w:right w:val="single" w:sz="8" w:space="0" w:color="000000"/>
            </w:tcBorders>
            <w:shd w:val="clear" w:color="auto" w:fill="auto"/>
          </w:tcPr>
          <w:p w14:paraId="60131B0B" w14:textId="77777777" w:rsidR="00A42E0D" w:rsidRDefault="0032352A">
            <w:r>
              <w:t>RP_OData0</w:t>
            </w:r>
            <w:r>
              <w:rPr>
                <w:rFonts w:hint="eastAsia"/>
              </w:rPr>
              <w:t>-</w:t>
            </w:r>
            <w:r>
              <w:t xml:space="preserve"> RP_OData7</w:t>
            </w:r>
          </w:p>
        </w:tc>
        <w:tc>
          <w:tcPr>
            <w:tcW w:w="3196" w:type="dxa"/>
            <w:tcBorders>
              <w:top w:val="single" w:sz="8" w:space="0" w:color="000000"/>
              <w:left w:val="single" w:sz="8" w:space="0" w:color="000000"/>
              <w:bottom w:val="single" w:sz="8" w:space="0" w:color="000000"/>
              <w:right w:val="single" w:sz="8" w:space="0" w:color="000000"/>
            </w:tcBorders>
            <w:shd w:val="clear" w:color="auto" w:fill="FFFFFF"/>
          </w:tcPr>
          <w:p w14:paraId="58015940" w14:textId="77777777" w:rsidR="00A42E0D" w:rsidRDefault="0032352A">
            <w:r>
              <w:t>In-Out_buffer—IOB_Data_I0- IOB_Data_I7</w:t>
            </w:r>
          </w:p>
        </w:tc>
        <w:tc>
          <w:tcPr>
            <w:tcW w:w="2626" w:type="dxa"/>
            <w:tcBorders>
              <w:top w:val="single" w:sz="8" w:space="0" w:color="000000"/>
              <w:left w:val="single" w:sz="8" w:space="0" w:color="000000"/>
              <w:bottom w:val="single" w:sz="8" w:space="0" w:color="000000"/>
              <w:right w:val="single" w:sz="8" w:space="0" w:color="000000"/>
            </w:tcBorders>
            <w:shd w:val="clear" w:color="auto" w:fill="auto"/>
          </w:tcPr>
          <w:p w14:paraId="46C9C770" w14:textId="77777777" w:rsidR="00A42E0D" w:rsidRDefault="0032352A">
            <w:r>
              <w:rPr>
                <w:rFonts w:hint="eastAsia"/>
              </w:rPr>
              <w:t>R</w:t>
            </w:r>
            <w:r>
              <w:t>P输出数据</w:t>
            </w:r>
          </w:p>
        </w:tc>
      </w:tr>
    </w:tbl>
    <w:p w14:paraId="609C81F6" w14:textId="77777777" w:rsidR="00A42E0D" w:rsidRDefault="00A42E0D"/>
    <w:p w14:paraId="6F32B5B2" w14:textId="77777777" w:rsidR="00A42E0D" w:rsidRDefault="0032352A">
      <w:pPr>
        <w:widowControl/>
        <w:spacing w:line="240" w:lineRule="auto"/>
        <w:jc w:val="left"/>
      </w:pPr>
      <w:r>
        <w:br w:type="page"/>
      </w:r>
    </w:p>
    <w:p w14:paraId="07716D1F" w14:textId="77777777" w:rsidR="00A42E0D" w:rsidRDefault="0032352A">
      <w:pPr>
        <w:pStyle w:val="1"/>
        <w:spacing w:before="156" w:after="156"/>
      </w:pPr>
      <w:bookmarkStart w:id="181" w:name="_Toc62134267"/>
      <w:r>
        <w:rPr>
          <w:rFonts w:hint="eastAsia"/>
        </w:rPr>
        <w:lastRenderedPageBreak/>
        <w:t>5</w:t>
      </w:r>
      <w:r>
        <w:t xml:space="preserve"> 算法评估</w:t>
      </w:r>
      <w:bookmarkEnd w:id="181"/>
    </w:p>
    <w:p w14:paraId="2573F0B1" w14:textId="77777777" w:rsidR="00A42E0D" w:rsidRDefault="0032352A">
      <w:pPr>
        <w:pStyle w:val="2"/>
        <w:spacing w:before="156" w:after="156"/>
      </w:pPr>
      <w:bookmarkStart w:id="182" w:name="_Toc62134268"/>
      <w:r>
        <w:rPr>
          <w:rFonts w:hint="eastAsia"/>
        </w:rPr>
        <w:t>5</w:t>
      </w:r>
      <w:r>
        <w:t xml:space="preserve">.1 </w:t>
      </w:r>
      <w:r>
        <w:rPr>
          <w:rFonts w:hint="eastAsia"/>
        </w:rPr>
        <w:t>算法评估</w:t>
      </w:r>
      <w:r>
        <w:t>方法</w:t>
      </w:r>
      <w:bookmarkEnd w:id="182"/>
    </w:p>
    <w:p w14:paraId="6BE57324" w14:textId="77777777" w:rsidR="00A42E0D" w:rsidRDefault="0032352A">
      <w:pPr>
        <w:ind w:firstLine="420"/>
      </w:pPr>
      <w:r>
        <w:rPr>
          <w:rFonts w:hint="eastAsia"/>
        </w:rPr>
        <w:t>本实验中，我们分别对神经网络性能进行评估。我们对神经网络和逐层量化方法进行实验，并选择合适的评估函数对神经网络以及分层量化方法的性能进行评估。对于神经网络的性能我们采用整体准确性（</w:t>
      </w:r>
      <w:r>
        <w:t>OA），特异性（Spe）和敏感性（Sen）三个指标进行评价，其函数表达式如下。其中，表达式中的TP代表真正，FN代表假负，FP代表假正，TN代表真负：</w:t>
      </w:r>
    </w:p>
    <w:p w14:paraId="5C7F18CC" w14:textId="77777777" w:rsidR="00A42E0D" w:rsidRDefault="0032352A">
      <w:pPr>
        <w:jc w:val="center"/>
      </w:pPr>
      <w:r>
        <w:rPr>
          <w:rFonts w:ascii="Times New Roman" w:hAnsi="Times New Roman" w:cs="Times New Roman"/>
          <w:position w:val="-6"/>
        </w:rPr>
        <w:object w:dxaOrig="5232" w:dyaOrig="552" w14:anchorId="395CE8DF">
          <v:shape id="_x0000_i1027" type="#_x0000_t75" style="width:261.6pt;height:27.6pt" o:ole="">
            <v:imagedata r:id="rId39" o:title=""/>
          </v:shape>
          <o:OLEObject Type="Embed" ProgID="Equation.DSMT4" ShapeID="_x0000_i1027" DrawAspect="Content" ObjectID="_1680040888" r:id="rId40"/>
        </w:object>
      </w:r>
    </w:p>
    <w:p w14:paraId="12E73988" w14:textId="77777777" w:rsidR="00A42E0D" w:rsidRDefault="0032352A">
      <w:pPr>
        <w:jc w:val="center"/>
      </w:pPr>
      <w:r>
        <w:rPr>
          <w:rFonts w:ascii="Times New Roman" w:hAnsi="Times New Roman" w:cs="Times New Roman"/>
          <w:position w:val="-24"/>
        </w:rPr>
        <w:object w:dxaOrig="4224" w:dyaOrig="1104" w14:anchorId="3C5E8CB4">
          <v:shape id="_x0000_i1028" type="#_x0000_t75" style="width:211.2pt;height:55.2pt" o:ole="">
            <v:imagedata r:id="rId41" o:title=""/>
          </v:shape>
          <o:OLEObject Type="Embed" ProgID="Equation.DSMT4" ShapeID="_x0000_i1028" DrawAspect="Content" ObjectID="_1680040889" r:id="rId42"/>
        </w:object>
      </w:r>
    </w:p>
    <w:p w14:paraId="4B96CDB4" w14:textId="77777777" w:rsidR="00A42E0D" w:rsidRDefault="0032352A">
      <w:pPr>
        <w:jc w:val="center"/>
      </w:pPr>
      <w:r>
        <w:rPr>
          <w:rFonts w:ascii="Times New Roman" w:hAnsi="Times New Roman" w:cs="Times New Roman"/>
          <w:position w:val="-26"/>
        </w:rPr>
        <w:object w:dxaOrig="4452" w:dyaOrig="1068" w14:anchorId="12489921">
          <v:shape id="_x0000_i1029" type="#_x0000_t75" style="width:222.6pt;height:53.4pt" o:ole="">
            <v:imagedata r:id="rId43" o:title=""/>
          </v:shape>
          <o:OLEObject Type="Embed" ProgID="Equation.DSMT4" ShapeID="_x0000_i1029" DrawAspect="Content" ObjectID="_1680040890" r:id="rId44"/>
        </w:object>
      </w:r>
    </w:p>
    <w:p w14:paraId="735E4E2D" w14:textId="77777777" w:rsidR="00A42E0D" w:rsidRDefault="0032352A">
      <w:pPr>
        <w:jc w:val="center"/>
      </w:pPr>
      <w:r>
        <w:rPr>
          <w:rFonts w:ascii="Times New Roman" w:hAnsi="Times New Roman" w:cs="Times New Roman"/>
          <w:position w:val="-26"/>
        </w:rPr>
        <w:object w:dxaOrig="4440" w:dyaOrig="1032" w14:anchorId="06274243">
          <v:shape id="_x0000_i1030" type="#_x0000_t75" style="width:222pt;height:51.6pt" o:ole="">
            <v:imagedata r:id="rId45" o:title=""/>
          </v:shape>
          <o:OLEObject Type="Embed" ProgID="Equation.DSMT4" ShapeID="_x0000_i1030" DrawAspect="Content" ObjectID="_1680040891" r:id="rId46"/>
        </w:object>
      </w:r>
    </w:p>
    <w:p w14:paraId="03EA01BF" w14:textId="77777777" w:rsidR="00A42E0D" w:rsidRDefault="0032352A">
      <w:pPr>
        <w:pStyle w:val="2"/>
        <w:spacing w:before="156" w:after="156"/>
      </w:pPr>
      <w:bookmarkStart w:id="183" w:name="_Toc62134269"/>
      <w:r>
        <w:rPr>
          <w:rFonts w:hint="eastAsia"/>
        </w:rPr>
        <w:t>5</w:t>
      </w:r>
      <w:r>
        <w:t xml:space="preserve">.2 </w:t>
      </w:r>
      <w:r>
        <w:rPr>
          <w:rFonts w:hint="eastAsia"/>
        </w:rPr>
        <w:t>网络性能比较</w:t>
      </w:r>
      <w:bookmarkEnd w:id="183"/>
    </w:p>
    <w:p w14:paraId="4351B75B" w14:textId="77777777" w:rsidR="00A42E0D" w:rsidRDefault="0032352A">
      <w:pPr>
        <w:ind w:firstLine="420"/>
      </w:pPr>
      <w:r>
        <w:rPr>
          <w:rFonts w:hint="eastAsia"/>
        </w:rPr>
        <w:t>图1</w:t>
      </w:r>
      <w:r>
        <w:t>9为上述神经网络在测试数据中的混淆矩阵。在对304个测试集样本进行识别中，该网络正确分类了290个样本，实现了95.72％的测试准确度。同时，对于所有17种心律类型的识别，各个类型的正确的分类均占主导；其中，有10种心律的识别准确率为100%，没有误诊。此外，观察混淆矩阵还可发现，通过在训练阶段对训练数据中的低数量类型心律进行过采样操作，该网络对样本总数小于50的10类少数量样本的识别准确率达到91.7%。</w:t>
      </w:r>
    </w:p>
    <w:p w14:paraId="30F3F607" w14:textId="77777777" w:rsidR="00A42E0D" w:rsidRDefault="0032352A">
      <w:pPr>
        <w:jc w:val="center"/>
      </w:pPr>
      <w:r>
        <w:rPr>
          <w:rFonts w:ascii="Times New Roman" w:hAnsi="Times New Roman" w:cs="Times New Roman"/>
          <w:noProof/>
        </w:rPr>
        <w:lastRenderedPageBreak/>
        <w:drawing>
          <wp:inline distT="0" distB="0" distL="0" distR="0" wp14:anchorId="2B25AB74" wp14:editId="5F2F53EF">
            <wp:extent cx="2886075" cy="248602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cstate="print">
                      <a:extLst>
                        <a:ext uri="{28A0092B-C50C-407E-A947-70E740481C1C}">
                          <a14:useLocalDpi xmlns:a14="http://schemas.microsoft.com/office/drawing/2010/main" val="0"/>
                        </a:ext>
                      </a:extLst>
                    </a:blip>
                    <a:srcRect l="5692" t="16674" r="14084" b="14297"/>
                    <a:stretch>
                      <a:fillRect/>
                    </a:stretch>
                  </pic:blipFill>
                  <pic:spPr>
                    <a:xfrm>
                      <a:off x="0" y="0"/>
                      <a:ext cx="2886356" cy="2486025"/>
                    </a:xfrm>
                    <a:prstGeom prst="rect">
                      <a:avLst/>
                    </a:prstGeom>
                    <a:ln>
                      <a:noFill/>
                    </a:ln>
                  </pic:spPr>
                </pic:pic>
              </a:graphicData>
            </a:graphic>
          </wp:inline>
        </w:drawing>
      </w:r>
    </w:p>
    <w:p w14:paraId="1A322776" w14:textId="77777777" w:rsidR="00A42E0D" w:rsidRDefault="0032352A">
      <w:pPr>
        <w:pStyle w:val="ae"/>
        <w:spacing w:after="156"/>
      </w:pPr>
      <w:r>
        <w:t>图</w:t>
      </w:r>
      <w:r>
        <w:rPr>
          <w:rFonts w:hint="eastAsia"/>
        </w:rPr>
        <w:t>5-1</w:t>
      </w:r>
      <w:r>
        <w:t xml:space="preserve"> 测试结果的混淆矩阵图</w:t>
      </w:r>
    </w:p>
    <w:p w14:paraId="1120A732" w14:textId="77777777" w:rsidR="00A42E0D" w:rsidRDefault="0032352A">
      <w:pPr>
        <w:ind w:firstLine="420"/>
      </w:pPr>
      <w:r>
        <w:rPr>
          <w:rFonts w:hint="eastAsia"/>
        </w:rPr>
        <w:t>下表</w:t>
      </w:r>
      <w:r>
        <w:t>对比当前两种最先进的长期心律失常分类器及本</w:t>
      </w:r>
      <w:r>
        <w:rPr>
          <w:rFonts w:hint="eastAsia"/>
        </w:rPr>
        <w:t>作品</w:t>
      </w:r>
      <w:r>
        <w:t>的神经网络在心律失常分类准确率和内存</w:t>
      </w:r>
      <w:r>
        <w:rPr>
          <w:rFonts w:hint="eastAsia"/>
        </w:rPr>
        <w:t>大小</w:t>
      </w:r>
      <w:r>
        <w:t>，</w:t>
      </w:r>
      <w:r>
        <w:rPr>
          <w:rFonts w:ascii="Times New Roman" w:eastAsia="等线" w:hAnsi="Times New Roman" w:cs="Times New Roman"/>
          <w:sz w:val="21"/>
        </w:rPr>
        <w:t>Yıldırım</w:t>
      </w:r>
      <w:r>
        <w:t>和</w:t>
      </w:r>
      <w:r>
        <w:rPr>
          <w:rFonts w:ascii="Times New Roman" w:eastAsia="等线" w:hAnsi="Times New Roman" w:cs="Times New Roman"/>
          <w:sz w:val="21"/>
        </w:rPr>
        <w:t>Pławiak</w:t>
      </w:r>
      <w:r>
        <w:t>两种算法并且所有工作都通过数据集进行了测试。观察表X可以看出，本</w:t>
      </w:r>
      <w:r>
        <w:rPr>
          <w:rFonts w:hint="eastAsia"/>
        </w:rPr>
        <w:t>作品</w:t>
      </w:r>
      <w:r>
        <w:t>提出的神经网络在心律识别准确率达到了最高位95.72%。相比于</w:t>
      </w:r>
      <w:r>
        <w:rPr>
          <w:rFonts w:ascii="Times New Roman" w:eastAsia="等线" w:hAnsi="Times New Roman" w:cs="Times New Roman"/>
          <w:sz w:val="21"/>
        </w:rPr>
        <w:t>Yıldırım</w:t>
      </w:r>
      <w:r>
        <w:t>和</w:t>
      </w:r>
      <w:r>
        <w:rPr>
          <w:rFonts w:ascii="Times New Roman" w:eastAsia="等线" w:hAnsi="Times New Roman" w:cs="Times New Roman"/>
          <w:sz w:val="21"/>
        </w:rPr>
        <w:t>Pławiak</w:t>
      </w:r>
      <w:r>
        <w:t>，整体精度分别提高了4.39％和4.32％。 此外，与同样采用神经网络进行心律识别的相比，本</w:t>
      </w:r>
      <w:r>
        <w:rPr>
          <w:rFonts w:hint="eastAsia"/>
        </w:rPr>
        <w:t>作品</w:t>
      </w:r>
      <w:r>
        <w:t>提出的网络结构大小仅为</w:t>
      </w:r>
      <w:r>
        <w:rPr>
          <w:rFonts w:ascii="Times New Roman" w:eastAsia="等线" w:hAnsi="Times New Roman" w:cs="Times New Roman"/>
          <w:sz w:val="21"/>
        </w:rPr>
        <w:t>Yıldırım</w:t>
      </w:r>
      <w:r>
        <w:t>的24.8分之一。</w:t>
      </w:r>
    </w:p>
    <w:p w14:paraId="2CBAEE06" w14:textId="77777777" w:rsidR="00A42E0D" w:rsidRDefault="0032352A">
      <w:pPr>
        <w:pStyle w:val="ae"/>
        <w:spacing w:after="156"/>
      </w:pPr>
      <w:r>
        <w:rPr>
          <w:rFonts w:hint="eastAsia"/>
        </w:rPr>
        <w:t>表5-</w:t>
      </w:r>
      <w:r>
        <w:t>1 算法对比结果表</w:t>
      </w:r>
    </w:p>
    <w:tbl>
      <w:tblPr>
        <w:tblStyle w:val="21"/>
        <w:tblW w:w="0" w:type="auto"/>
        <w:jc w:val="center"/>
        <w:tblLook w:val="04A0" w:firstRow="1" w:lastRow="0" w:firstColumn="1" w:lastColumn="0" w:noHBand="0" w:noVBand="1"/>
      </w:tblPr>
      <w:tblGrid>
        <w:gridCol w:w="1382"/>
        <w:gridCol w:w="1382"/>
        <w:gridCol w:w="1383"/>
        <w:gridCol w:w="1383"/>
        <w:gridCol w:w="1383"/>
      </w:tblGrid>
      <w:tr w:rsidR="00A42E0D" w14:paraId="3959F819" w14:textId="77777777">
        <w:trPr>
          <w:jc w:val="center"/>
        </w:trPr>
        <w:tc>
          <w:tcPr>
            <w:tcW w:w="1382" w:type="dxa"/>
          </w:tcPr>
          <w:p w14:paraId="1A4A3340" w14:textId="77777777" w:rsidR="00A42E0D" w:rsidRDefault="00A42E0D">
            <w:pPr>
              <w:spacing w:line="240" w:lineRule="auto"/>
              <w:jc w:val="left"/>
              <w:rPr>
                <w:rFonts w:ascii="Times New Roman" w:eastAsia="等线" w:hAnsi="Times New Roman" w:cs="Times New Roman"/>
                <w:sz w:val="21"/>
              </w:rPr>
            </w:pPr>
          </w:p>
        </w:tc>
        <w:tc>
          <w:tcPr>
            <w:tcW w:w="1382" w:type="dxa"/>
          </w:tcPr>
          <w:p w14:paraId="2B9CD446"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i/>
                <w:sz w:val="21"/>
              </w:rPr>
              <w:t>Sen</w:t>
            </w:r>
            <w:r>
              <w:rPr>
                <w:rFonts w:ascii="Times New Roman" w:eastAsia="等线" w:hAnsi="Times New Roman" w:cs="Times New Roman"/>
                <w:sz w:val="21"/>
              </w:rPr>
              <w:t>(%)</w:t>
            </w:r>
          </w:p>
        </w:tc>
        <w:tc>
          <w:tcPr>
            <w:tcW w:w="1383" w:type="dxa"/>
          </w:tcPr>
          <w:p w14:paraId="3A8859D9"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i/>
                <w:sz w:val="21"/>
              </w:rPr>
              <w:t>Spe</w:t>
            </w:r>
            <w:r>
              <w:rPr>
                <w:rFonts w:ascii="Times New Roman" w:eastAsia="等线" w:hAnsi="Times New Roman" w:cs="Times New Roman"/>
                <w:sz w:val="21"/>
              </w:rPr>
              <w:t>(%)</w:t>
            </w:r>
          </w:p>
        </w:tc>
        <w:tc>
          <w:tcPr>
            <w:tcW w:w="1383" w:type="dxa"/>
          </w:tcPr>
          <w:p w14:paraId="1BEB9A33"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i/>
                <w:sz w:val="21"/>
              </w:rPr>
              <w:t>OA</w:t>
            </w:r>
            <w:r>
              <w:rPr>
                <w:rFonts w:ascii="Times New Roman" w:eastAsia="等线" w:hAnsi="Times New Roman" w:cs="Times New Roman"/>
                <w:sz w:val="21"/>
              </w:rPr>
              <w:t>(%)</w:t>
            </w:r>
          </w:p>
        </w:tc>
        <w:tc>
          <w:tcPr>
            <w:tcW w:w="1383" w:type="dxa"/>
          </w:tcPr>
          <w:p w14:paraId="38874B21"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M</w:t>
            </w:r>
            <w:r>
              <w:rPr>
                <w:rFonts w:ascii="Times New Roman" w:eastAsia="等线" w:hAnsi="Times New Roman" w:cs="Times New Roman"/>
                <w:sz w:val="21"/>
              </w:rPr>
              <w:t>emory(KB)</w:t>
            </w:r>
          </w:p>
        </w:tc>
      </w:tr>
      <w:tr w:rsidR="00A42E0D" w14:paraId="4C4D9034" w14:textId="77777777">
        <w:trPr>
          <w:jc w:val="center"/>
        </w:trPr>
        <w:tc>
          <w:tcPr>
            <w:tcW w:w="1382" w:type="dxa"/>
          </w:tcPr>
          <w:p w14:paraId="4B8F9905" w14:textId="77777777" w:rsidR="00A42E0D" w:rsidRDefault="0032352A">
            <w:pPr>
              <w:spacing w:line="240" w:lineRule="auto"/>
              <w:jc w:val="left"/>
              <w:rPr>
                <w:rFonts w:ascii="Times New Roman" w:eastAsia="等线" w:hAnsi="Times New Roman" w:cs="Times New Roman"/>
                <w:sz w:val="21"/>
              </w:rPr>
            </w:pPr>
            <w:r>
              <w:rPr>
                <w:rFonts w:ascii="Times New Roman" w:eastAsia="等线" w:hAnsi="Times New Roman" w:cs="Times New Roman"/>
                <w:sz w:val="21"/>
              </w:rPr>
              <w:t>Yıldırım</w:t>
            </w:r>
          </w:p>
        </w:tc>
        <w:tc>
          <w:tcPr>
            <w:tcW w:w="1382" w:type="dxa"/>
          </w:tcPr>
          <w:p w14:paraId="5EEE28A9"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8</w:t>
            </w:r>
            <w:r>
              <w:rPr>
                <w:rFonts w:ascii="Times New Roman" w:eastAsia="等线" w:hAnsi="Times New Roman" w:cs="Times New Roman"/>
                <w:sz w:val="21"/>
              </w:rPr>
              <w:t>3.91</w:t>
            </w:r>
          </w:p>
        </w:tc>
        <w:tc>
          <w:tcPr>
            <w:tcW w:w="1383" w:type="dxa"/>
          </w:tcPr>
          <w:p w14:paraId="719ABF0C"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9</w:t>
            </w:r>
            <w:r>
              <w:rPr>
                <w:rFonts w:ascii="Times New Roman" w:eastAsia="等线" w:hAnsi="Times New Roman" w:cs="Times New Roman"/>
                <w:sz w:val="21"/>
              </w:rPr>
              <w:t>9.41</w:t>
            </w:r>
          </w:p>
        </w:tc>
        <w:tc>
          <w:tcPr>
            <w:tcW w:w="1383" w:type="dxa"/>
          </w:tcPr>
          <w:p w14:paraId="58A01F87"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9</w:t>
            </w:r>
            <w:r>
              <w:rPr>
                <w:rFonts w:ascii="Times New Roman" w:eastAsia="等线" w:hAnsi="Times New Roman" w:cs="Times New Roman"/>
                <w:sz w:val="21"/>
              </w:rPr>
              <w:t>1.33</w:t>
            </w:r>
          </w:p>
        </w:tc>
        <w:tc>
          <w:tcPr>
            <w:tcW w:w="1383" w:type="dxa"/>
          </w:tcPr>
          <w:p w14:paraId="11E654BD"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7</w:t>
            </w:r>
            <w:r>
              <w:rPr>
                <w:rFonts w:ascii="Times New Roman" w:eastAsia="等线" w:hAnsi="Times New Roman" w:cs="Times New Roman"/>
                <w:sz w:val="21"/>
              </w:rPr>
              <w:t>852</w:t>
            </w:r>
          </w:p>
        </w:tc>
      </w:tr>
      <w:tr w:rsidR="00A42E0D" w14:paraId="3961C22D" w14:textId="77777777">
        <w:trPr>
          <w:jc w:val="center"/>
        </w:trPr>
        <w:tc>
          <w:tcPr>
            <w:tcW w:w="1382" w:type="dxa"/>
          </w:tcPr>
          <w:p w14:paraId="56A207E9" w14:textId="77777777" w:rsidR="00A42E0D" w:rsidRDefault="0032352A">
            <w:pPr>
              <w:spacing w:line="240" w:lineRule="auto"/>
              <w:jc w:val="left"/>
              <w:rPr>
                <w:rFonts w:ascii="Times New Roman" w:eastAsia="等线" w:hAnsi="Times New Roman" w:cs="Times New Roman"/>
                <w:sz w:val="21"/>
              </w:rPr>
            </w:pPr>
            <w:r>
              <w:rPr>
                <w:rFonts w:ascii="Times New Roman" w:eastAsia="等线" w:hAnsi="Times New Roman" w:cs="Times New Roman"/>
                <w:sz w:val="21"/>
              </w:rPr>
              <w:t>Pławiak</w:t>
            </w:r>
          </w:p>
        </w:tc>
        <w:tc>
          <w:tcPr>
            <w:tcW w:w="1382" w:type="dxa"/>
          </w:tcPr>
          <w:p w14:paraId="21165A80"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9</w:t>
            </w:r>
            <w:r>
              <w:rPr>
                <w:rFonts w:ascii="Times New Roman" w:eastAsia="等线" w:hAnsi="Times New Roman" w:cs="Times New Roman"/>
                <w:sz w:val="21"/>
              </w:rPr>
              <w:t>1.40</w:t>
            </w:r>
          </w:p>
        </w:tc>
        <w:tc>
          <w:tcPr>
            <w:tcW w:w="1383" w:type="dxa"/>
          </w:tcPr>
          <w:p w14:paraId="719AA6B5"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9</w:t>
            </w:r>
            <w:r>
              <w:rPr>
                <w:rFonts w:ascii="Times New Roman" w:eastAsia="等线" w:hAnsi="Times New Roman" w:cs="Times New Roman"/>
                <w:sz w:val="21"/>
              </w:rPr>
              <w:t>9</w:t>
            </w:r>
            <w:r>
              <w:rPr>
                <w:rFonts w:ascii="Times New Roman" w:eastAsia="等线" w:hAnsi="Times New Roman" w:cs="Times New Roman" w:hint="eastAsia"/>
                <w:sz w:val="21"/>
              </w:rPr>
              <w:t>.</w:t>
            </w:r>
            <w:r>
              <w:rPr>
                <w:rFonts w:ascii="Times New Roman" w:eastAsia="等线" w:hAnsi="Times New Roman" w:cs="Times New Roman"/>
                <w:sz w:val="21"/>
              </w:rPr>
              <w:t>46</w:t>
            </w:r>
          </w:p>
        </w:tc>
        <w:tc>
          <w:tcPr>
            <w:tcW w:w="1383" w:type="dxa"/>
          </w:tcPr>
          <w:p w14:paraId="54FA4F29"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hint="eastAsia"/>
                <w:sz w:val="21"/>
              </w:rPr>
              <w:t>9</w:t>
            </w:r>
            <w:r>
              <w:rPr>
                <w:rFonts w:ascii="Times New Roman" w:eastAsia="等线" w:hAnsi="Times New Roman" w:cs="Times New Roman"/>
                <w:sz w:val="21"/>
              </w:rPr>
              <w:t>1.40</w:t>
            </w:r>
          </w:p>
        </w:tc>
        <w:tc>
          <w:tcPr>
            <w:tcW w:w="1383" w:type="dxa"/>
          </w:tcPr>
          <w:p w14:paraId="21BBB6D5" w14:textId="77777777" w:rsidR="00A42E0D" w:rsidRDefault="0032352A">
            <w:pPr>
              <w:spacing w:line="240" w:lineRule="auto"/>
              <w:jc w:val="center"/>
              <w:rPr>
                <w:rFonts w:ascii="Times New Roman" w:eastAsia="等线" w:hAnsi="Times New Roman" w:cs="Times New Roman"/>
                <w:sz w:val="21"/>
              </w:rPr>
            </w:pPr>
            <w:r>
              <w:rPr>
                <w:rFonts w:ascii="Times New Roman" w:eastAsia="等线" w:hAnsi="Times New Roman" w:cs="Times New Roman"/>
                <w:sz w:val="21"/>
              </w:rPr>
              <w:t>-</w:t>
            </w:r>
          </w:p>
        </w:tc>
      </w:tr>
      <w:tr w:rsidR="00A42E0D" w14:paraId="7458B499" w14:textId="77777777">
        <w:trPr>
          <w:jc w:val="center"/>
        </w:trPr>
        <w:tc>
          <w:tcPr>
            <w:tcW w:w="1382" w:type="dxa"/>
          </w:tcPr>
          <w:p w14:paraId="7663060C" w14:textId="77777777" w:rsidR="00A42E0D" w:rsidRDefault="0032352A">
            <w:pPr>
              <w:spacing w:line="240" w:lineRule="auto"/>
              <w:jc w:val="left"/>
              <w:rPr>
                <w:rFonts w:ascii="Times New Roman" w:eastAsia="等线" w:hAnsi="Times New Roman" w:cs="Times New Roman"/>
                <w:sz w:val="21"/>
              </w:rPr>
            </w:pPr>
            <w:r>
              <w:rPr>
                <w:rFonts w:ascii="Times New Roman" w:eastAsia="等线" w:hAnsi="Times New Roman" w:cs="Times New Roman"/>
                <w:sz w:val="21"/>
              </w:rPr>
              <w:t>Proposed</w:t>
            </w:r>
          </w:p>
        </w:tc>
        <w:tc>
          <w:tcPr>
            <w:tcW w:w="1382" w:type="dxa"/>
          </w:tcPr>
          <w:p w14:paraId="4FEBE20F" w14:textId="77777777" w:rsidR="00A42E0D" w:rsidRDefault="0032352A">
            <w:pPr>
              <w:spacing w:line="240" w:lineRule="auto"/>
              <w:jc w:val="center"/>
              <w:rPr>
                <w:rFonts w:ascii="Times New Roman" w:eastAsia="等线" w:hAnsi="Times New Roman" w:cs="Times New Roman"/>
                <w:b/>
                <w:sz w:val="21"/>
              </w:rPr>
            </w:pPr>
            <w:r>
              <w:rPr>
                <w:rFonts w:ascii="Times New Roman" w:eastAsia="等线" w:hAnsi="Times New Roman" w:cs="Times New Roman" w:hint="eastAsia"/>
                <w:b/>
                <w:sz w:val="21"/>
              </w:rPr>
              <w:t>9</w:t>
            </w:r>
            <w:r>
              <w:rPr>
                <w:rFonts w:ascii="Times New Roman" w:eastAsia="等线" w:hAnsi="Times New Roman" w:cs="Times New Roman"/>
                <w:b/>
                <w:sz w:val="21"/>
              </w:rPr>
              <w:t>4.68</w:t>
            </w:r>
          </w:p>
        </w:tc>
        <w:tc>
          <w:tcPr>
            <w:tcW w:w="1383" w:type="dxa"/>
          </w:tcPr>
          <w:p w14:paraId="274C4247" w14:textId="77777777" w:rsidR="00A42E0D" w:rsidRDefault="0032352A">
            <w:pPr>
              <w:spacing w:line="240" w:lineRule="auto"/>
              <w:jc w:val="center"/>
              <w:rPr>
                <w:rFonts w:ascii="Times New Roman" w:eastAsia="等线" w:hAnsi="Times New Roman" w:cs="Times New Roman"/>
                <w:b/>
                <w:sz w:val="21"/>
              </w:rPr>
            </w:pPr>
            <w:r>
              <w:rPr>
                <w:rFonts w:ascii="Times New Roman" w:eastAsia="等线" w:hAnsi="Times New Roman" w:cs="Times New Roman" w:hint="eastAsia"/>
                <w:b/>
                <w:sz w:val="21"/>
              </w:rPr>
              <w:t>9</w:t>
            </w:r>
            <w:r>
              <w:rPr>
                <w:rFonts w:ascii="Times New Roman" w:eastAsia="等线" w:hAnsi="Times New Roman" w:cs="Times New Roman"/>
                <w:b/>
                <w:sz w:val="21"/>
              </w:rPr>
              <w:t>9.71</w:t>
            </w:r>
          </w:p>
        </w:tc>
        <w:tc>
          <w:tcPr>
            <w:tcW w:w="1383" w:type="dxa"/>
          </w:tcPr>
          <w:p w14:paraId="339755B1" w14:textId="77777777" w:rsidR="00A42E0D" w:rsidRDefault="0032352A">
            <w:pPr>
              <w:spacing w:line="240" w:lineRule="auto"/>
              <w:jc w:val="center"/>
              <w:rPr>
                <w:rFonts w:ascii="Times New Roman" w:eastAsia="等线" w:hAnsi="Times New Roman" w:cs="Times New Roman"/>
                <w:b/>
                <w:sz w:val="21"/>
              </w:rPr>
            </w:pPr>
            <w:r>
              <w:rPr>
                <w:rFonts w:ascii="Times New Roman" w:eastAsia="等线" w:hAnsi="Times New Roman" w:cs="Times New Roman" w:hint="eastAsia"/>
                <w:b/>
                <w:sz w:val="21"/>
              </w:rPr>
              <w:t>9</w:t>
            </w:r>
            <w:r>
              <w:rPr>
                <w:rFonts w:ascii="Times New Roman" w:eastAsia="等线" w:hAnsi="Times New Roman" w:cs="Times New Roman"/>
                <w:b/>
                <w:sz w:val="21"/>
              </w:rPr>
              <w:t>5.72</w:t>
            </w:r>
          </w:p>
        </w:tc>
        <w:tc>
          <w:tcPr>
            <w:tcW w:w="1383" w:type="dxa"/>
          </w:tcPr>
          <w:p w14:paraId="4FBF2E1B" w14:textId="77777777" w:rsidR="00A42E0D" w:rsidRDefault="0032352A">
            <w:pPr>
              <w:spacing w:line="240" w:lineRule="auto"/>
              <w:jc w:val="center"/>
              <w:rPr>
                <w:rFonts w:ascii="Times New Roman" w:eastAsia="等线" w:hAnsi="Times New Roman" w:cs="Times New Roman"/>
                <w:b/>
                <w:sz w:val="21"/>
              </w:rPr>
            </w:pPr>
            <w:r>
              <w:rPr>
                <w:rFonts w:ascii="Times New Roman" w:eastAsia="等线" w:hAnsi="Times New Roman" w:cs="Times New Roman"/>
                <w:b/>
                <w:sz w:val="21"/>
              </w:rPr>
              <w:t>314.75</w:t>
            </w:r>
          </w:p>
        </w:tc>
      </w:tr>
    </w:tbl>
    <w:p w14:paraId="0A1535EA" w14:textId="77777777" w:rsidR="00A42E0D" w:rsidRDefault="0032352A">
      <w:pPr>
        <w:pStyle w:val="2"/>
        <w:spacing w:before="156" w:after="156"/>
      </w:pPr>
      <w:bookmarkStart w:id="184" w:name="_Toc62134270"/>
      <w:r>
        <w:t>5.3 算法实验结论</w:t>
      </w:r>
      <w:bookmarkEnd w:id="184"/>
    </w:p>
    <w:p w14:paraId="6AC20DE0" w14:textId="77777777" w:rsidR="00A42E0D" w:rsidRDefault="0032352A">
      <w:pPr>
        <w:ind w:firstLine="420"/>
      </w:pPr>
      <w:r>
        <w:rPr>
          <w:rFonts w:hint="eastAsia"/>
        </w:rPr>
        <w:t>内存占用和功耗高是限制神经网络算法在可穿戴心律检测中应用的重要因素。针对此问题，本设计提出了一种新型的、针对长序列的</w:t>
      </w:r>
      <w:r>
        <w:t>ECG信号检测的神经网络，能对17种类型的心律进行识别。通过输入一段10s的ECG信号，该网络能端到端的输出这段信号所属的心律类型。我们通过神经网络拓扑结构设计以及网络深度探索的方法设计了一种由7个基本块组成的神经网络，该网络在MIT-BIH Arrhythmia数据库中实现了95.72%的识别准确率，识别准确率高于当前已有的神经网络；同时该网络的网络大小仅为316KB，远低于其他神经</w:t>
      </w:r>
      <w:r>
        <w:rPr>
          <w:rFonts w:hint="eastAsia"/>
        </w:rPr>
        <w:t>网络算法。</w:t>
      </w:r>
    </w:p>
    <w:p w14:paraId="319B293C" w14:textId="77777777" w:rsidR="00A42E0D" w:rsidRDefault="0032352A">
      <w:pPr>
        <w:widowControl/>
        <w:spacing w:line="240" w:lineRule="auto"/>
        <w:jc w:val="left"/>
      </w:pPr>
      <w:r>
        <w:br w:type="page"/>
      </w:r>
    </w:p>
    <w:p w14:paraId="2889BAFD" w14:textId="77777777" w:rsidR="00A42E0D" w:rsidRDefault="0032352A">
      <w:pPr>
        <w:pStyle w:val="1"/>
        <w:spacing w:before="156" w:after="156"/>
      </w:pPr>
      <w:bookmarkStart w:id="185" w:name="_Toc62134271"/>
      <w:r>
        <w:lastRenderedPageBreak/>
        <w:t>6 功能仿真及测试结果图</w:t>
      </w:r>
      <w:bookmarkEnd w:id="185"/>
    </w:p>
    <w:p w14:paraId="46D74DBB" w14:textId="77777777" w:rsidR="00A42E0D" w:rsidRDefault="0032352A">
      <w:pPr>
        <w:ind w:firstLine="420"/>
      </w:pPr>
      <w:r>
        <w:t>对设计好的加速器各个模块进行独立测试和模块间共同测试从而实现对加速器各个模块的功能的验证和加速器整体功能的验证。</w:t>
      </w:r>
    </w:p>
    <w:p w14:paraId="4CCDE642" w14:textId="77777777" w:rsidR="00A42E0D" w:rsidRDefault="0032352A">
      <w:pPr>
        <w:pStyle w:val="2"/>
        <w:spacing w:before="156" w:after="156"/>
      </w:pPr>
      <w:bookmarkStart w:id="186" w:name="_Toc62134272"/>
      <w:r>
        <w:t>6.1 Configurator模块测试</w:t>
      </w:r>
      <w:bookmarkEnd w:id="186"/>
    </w:p>
    <w:p w14:paraId="12075E53" w14:textId="77777777" w:rsidR="00A42E0D" w:rsidRDefault="0032352A">
      <w:r>
        <w:tab/>
        <w:t>Configurator里面包含</w:t>
      </w:r>
      <w:r>
        <w:rPr>
          <w:rFonts w:hint="eastAsia"/>
        </w:rPr>
        <w:t>S</w:t>
      </w:r>
      <w:r>
        <w:t>PU和</w:t>
      </w:r>
      <w:r>
        <w:rPr>
          <w:rFonts w:hint="eastAsia"/>
        </w:rPr>
        <w:t>M</w:t>
      </w:r>
      <w:r>
        <w:t>emoryController</w:t>
      </w:r>
      <w:r>
        <w:rPr>
          <w:rFonts w:hint="eastAsia"/>
        </w:rPr>
        <w:t>，</w:t>
      </w:r>
      <w:r>
        <w:t>主要是测试</w:t>
      </w:r>
      <w:r>
        <w:rPr>
          <w:rFonts w:hint="eastAsia"/>
        </w:rPr>
        <w:t>S</w:t>
      </w:r>
      <w:r>
        <w:t>PU和</w:t>
      </w:r>
      <w:r>
        <w:rPr>
          <w:rFonts w:hint="eastAsia"/>
        </w:rPr>
        <w:t>M</w:t>
      </w:r>
      <w:r>
        <w:t>emoryController之间的通讯情况</w:t>
      </w:r>
      <w:r>
        <w:rPr>
          <w:rFonts w:hint="eastAsia"/>
        </w:rPr>
        <w:t>，</w:t>
      </w:r>
      <w:r>
        <w:t>检测状态机的跳转状态即可</w:t>
      </w:r>
      <w:r>
        <w:rPr>
          <w:rFonts w:hint="eastAsia"/>
        </w:rPr>
        <w:t>。从下图可以看出n</w:t>
      </w:r>
      <w:r>
        <w:t>n_layer_cnt从</w:t>
      </w:r>
      <w:r>
        <w:rPr>
          <w:rFonts w:hint="eastAsia"/>
        </w:rPr>
        <w:t>1到6再回到1，即6层网络的状态全部跑通，</w:t>
      </w:r>
    </w:p>
    <w:p w14:paraId="3FBA62A8" w14:textId="77777777" w:rsidR="00A42E0D" w:rsidRDefault="0032352A">
      <w:r>
        <w:rPr>
          <w:noProof/>
        </w:rPr>
        <w:drawing>
          <wp:inline distT="0" distB="0" distL="0" distR="0" wp14:anchorId="35B3ED03" wp14:editId="5298693A">
            <wp:extent cx="5046980" cy="356870"/>
            <wp:effectExtent l="0" t="0" r="127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8"/>
                    <a:stretch>
                      <a:fillRect/>
                    </a:stretch>
                  </pic:blipFill>
                  <pic:spPr>
                    <a:xfrm>
                      <a:off x="0" y="0"/>
                      <a:ext cx="5102267" cy="361201"/>
                    </a:xfrm>
                    <a:prstGeom prst="rect">
                      <a:avLst/>
                    </a:prstGeom>
                  </pic:spPr>
                </pic:pic>
              </a:graphicData>
            </a:graphic>
          </wp:inline>
        </w:drawing>
      </w:r>
    </w:p>
    <w:p w14:paraId="6C678BF7" w14:textId="77777777" w:rsidR="00A42E0D" w:rsidRDefault="0032352A">
      <w:pPr>
        <w:pStyle w:val="ae"/>
        <w:spacing w:after="156"/>
      </w:pPr>
      <w:r>
        <w:t>图</w:t>
      </w:r>
      <w:r>
        <w:rPr>
          <w:rFonts w:hint="eastAsia"/>
        </w:rPr>
        <w:t xml:space="preserve"> 6-1</w:t>
      </w:r>
      <w:r>
        <w:t xml:space="preserve"> Configurator模块测试结果图</w:t>
      </w:r>
    </w:p>
    <w:p w14:paraId="5B7160C4" w14:textId="77777777" w:rsidR="00A42E0D" w:rsidRDefault="0032352A">
      <w:pPr>
        <w:pStyle w:val="2"/>
        <w:spacing w:before="156" w:after="156"/>
      </w:pPr>
      <w:bookmarkStart w:id="187" w:name="_Toc62134273"/>
      <w:r>
        <w:t>6.2 Input_Regfile&amp;In_Out_Buffer读写地址产生模块测试</w:t>
      </w:r>
      <w:bookmarkEnd w:id="187"/>
    </w:p>
    <w:p w14:paraId="279A178C" w14:textId="77777777" w:rsidR="00A42E0D" w:rsidRDefault="0032352A">
      <w:pPr>
        <w:pStyle w:val="ae"/>
        <w:spacing w:after="156"/>
      </w:pPr>
      <w:r>
        <w:t>表</w:t>
      </w:r>
      <w:r>
        <w:rPr>
          <w:rFonts w:hint="eastAsia"/>
        </w:rPr>
        <w:t>6-1</w:t>
      </w:r>
      <w:r>
        <w:t xml:space="preserve"> 仿真第二层的网络参数表格</w:t>
      </w:r>
    </w:p>
    <w:tbl>
      <w:tblPr>
        <w:tblStyle w:val="ab"/>
        <w:tblW w:w="0" w:type="auto"/>
        <w:tblLook w:val="04A0" w:firstRow="1" w:lastRow="0" w:firstColumn="1" w:lastColumn="0" w:noHBand="0" w:noVBand="1"/>
      </w:tblPr>
      <w:tblGrid>
        <w:gridCol w:w="1720"/>
        <w:gridCol w:w="2310"/>
        <w:gridCol w:w="1334"/>
        <w:gridCol w:w="2922"/>
      </w:tblGrid>
      <w:tr w:rsidR="00A42E0D" w14:paraId="59E5FE0F" w14:textId="77777777">
        <w:tc>
          <w:tcPr>
            <w:tcW w:w="1720" w:type="dxa"/>
            <w:tcBorders>
              <w:top w:val="single" w:sz="8" w:space="0" w:color="auto"/>
              <w:left w:val="single" w:sz="8" w:space="0" w:color="auto"/>
              <w:bottom w:val="single" w:sz="8" w:space="0" w:color="auto"/>
              <w:right w:val="single" w:sz="8" w:space="0" w:color="auto"/>
            </w:tcBorders>
            <w:shd w:val="clear" w:color="auto" w:fill="C4C4C4"/>
          </w:tcPr>
          <w:p w14:paraId="5D860F41" w14:textId="77777777" w:rsidR="00A42E0D" w:rsidRDefault="0032352A">
            <w:pPr>
              <w:jc w:val="center"/>
            </w:pPr>
            <w:r>
              <w:t>参数名称</w:t>
            </w:r>
          </w:p>
        </w:tc>
        <w:tc>
          <w:tcPr>
            <w:tcW w:w="2310" w:type="dxa"/>
            <w:tcBorders>
              <w:top w:val="single" w:sz="8" w:space="0" w:color="auto"/>
              <w:left w:val="single" w:sz="8" w:space="0" w:color="auto"/>
              <w:bottom w:val="single" w:sz="8" w:space="0" w:color="auto"/>
              <w:right w:val="single" w:sz="8" w:space="0" w:color="auto"/>
            </w:tcBorders>
            <w:shd w:val="clear" w:color="auto" w:fill="C4C4C4"/>
          </w:tcPr>
          <w:p w14:paraId="7B040FB2" w14:textId="77777777" w:rsidR="00A42E0D" w:rsidRDefault="0032352A">
            <w:pPr>
              <w:jc w:val="center"/>
            </w:pPr>
            <w:r>
              <w:t>值</w:t>
            </w:r>
          </w:p>
        </w:tc>
        <w:tc>
          <w:tcPr>
            <w:tcW w:w="1334" w:type="dxa"/>
            <w:tcBorders>
              <w:top w:val="single" w:sz="8" w:space="0" w:color="auto"/>
              <w:left w:val="single" w:sz="8" w:space="0" w:color="auto"/>
              <w:bottom w:val="single" w:sz="8" w:space="0" w:color="auto"/>
              <w:right w:val="single" w:sz="8" w:space="0" w:color="auto"/>
            </w:tcBorders>
            <w:shd w:val="clear" w:color="auto" w:fill="C4C4C4"/>
          </w:tcPr>
          <w:p w14:paraId="65DB0CC2" w14:textId="77777777" w:rsidR="00A42E0D" w:rsidRDefault="0032352A">
            <w:pPr>
              <w:jc w:val="center"/>
            </w:pPr>
            <w:r>
              <w:t>参数名称</w:t>
            </w:r>
          </w:p>
        </w:tc>
        <w:tc>
          <w:tcPr>
            <w:tcW w:w="2922" w:type="dxa"/>
            <w:tcBorders>
              <w:top w:val="single" w:sz="8" w:space="0" w:color="auto"/>
              <w:left w:val="single" w:sz="8" w:space="0" w:color="auto"/>
              <w:bottom w:val="single" w:sz="8" w:space="0" w:color="auto"/>
              <w:right w:val="single" w:sz="8" w:space="0" w:color="auto"/>
            </w:tcBorders>
            <w:shd w:val="clear" w:color="auto" w:fill="C4C4C4"/>
          </w:tcPr>
          <w:p w14:paraId="1F855A4D" w14:textId="77777777" w:rsidR="00A42E0D" w:rsidRDefault="0032352A">
            <w:pPr>
              <w:jc w:val="center"/>
            </w:pPr>
            <w:r>
              <w:t>值</w:t>
            </w:r>
          </w:p>
        </w:tc>
      </w:tr>
      <w:tr w:rsidR="00A42E0D" w14:paraId="0C220D61" w14:textId="77777777">
        <w:tc>
          <w:tcPr>
            <w:tcW w:w="1720" w:type="dxa"/>
            <w:tcBorders>
              <w:top w:val="single" w:sz="8" w:space="0" w:color="auto"/>
              <w:left w:val="single" w:sz="8" w:space="0" w:color="auto"/>
              <w:bottom w:val="single" w:sz="8" w:space="0" w:color="auto"/>
              <w:right w:val="single" w:sz="8" w:space="0" w:color="auto"/>
            </w:tcBorders>
            <w:shd w:val="clear" w:color="auto" w:fill="auto"/>
          </w:tcPr>
          <w:p w14:paraId="6750673B" w14:textId="77777777" w:rsidR="00A42E0D" w:rsidRDefault="0032352A">
            <w:pPr>
              <w:jc w:val="center"/>
            </w:pPr>
            <w:r>
              <w:t>nn_layer_cnt</w:t>
            </w:r>
          </w:p>
        </w:tc>
        <w:tc>
          <w:tcPr>
            <w:tcW w:w="2310" w:type="dxa"/>
            <w:tcBorders>
              <w:top w:val="single" w:sz="8" w:space="0" w:color="auto"/>
              <w:left w:val="single" w:sz="8" w:space="0" w:color="auto"/>
              <w:bottom w:val="single" w:sz="8" w:space="0" w:color="auto"/>
              <w:right w:val="single" w:sz="8" w:space="0" w:color="auto"/>
            </w:tcBorders>
            <w:shd w:val="clear" w:color="auto" w:fill="auto"/>
          </w:tcPr>
          <w:p w14:paraId="12951DD9" w14:textId="77777777" w:rsidR="00A42E0D" w:rsidRDefault="0032352A">
            <w:pPr>
              <w:jc w:val="center"/>
            </w:pPr>
            <w:r>
              <w:t>2</w:t>
            </w:r>
          </w:p>
        </w:tc>
        <w:tc>
          <w:tcPr>
            <w:tcW w:w="1334" w:type="dxa"/>
            <w:tcBorders>
              <w:top w:val="single" w:sz="8" w:space="0" w:color="auto"/>
              <w:left w:val="single" w:sz="8" w:space="0" w:color="auto"/>
              <w:bottom w:val="single" w:sz="8" w:space="0" w:color="auto"/>
              <w:right w:val="single" w:sz="8" w:space="0" w:color="auto"/>
            </w:tcBorders>
            <w:shd w:val="clear" w:color="auto" w:fill="auto"/>
          </w:tcPr>
          <w:p w14:paraId="7DA6D862" w14:textId="77777777" w:rsidR="00A42E0D" w:rsidRDefault="0032352A">
            <w:pPr>
              <w:jc w:val="center"/>
            </w:pPr>
            <w:r>
              <w:t>M</w:t>
            </w:r>
          </w:p>
        </w:tc>
        <w:tc>
          <w:tcPr>
            <w:tcW w:w="2922" w:type="dxa"/>
            <w:tcBorders>
              <w:top w:val="single" w:sz="8" w:space="0" w:color="auto"/>
              <w:left w:val="single" w:sz="8" w:space="0" w:color="auto"/>
              <w:bottom w:val="single" w:sz="8" w:space="0" w:color="auto"/>
              <w:right w:val="single" w:sz="8" w:space="0" w:color="auto"/>
            </w:tcBorders>
            <w:shd w:val="clear" w:color="auto" w:fill="auto"/>
          </w:tcPr>
          <w:p w14:paraId="04C81D8B" w14:textId="77777777" w:rsidR="00A42E0D" w:rsidRDefault="0032352A">
            <w:pPr>
              <w:jc w:val="center"/>
            </w:pPr>
            <w:r>
              <w:t>8</w:t>
            </w:r>
          </w:p>
        </w:tc>
      </w:tr>
      <w:tr w:rsidR="00A42E0D" w14:paraId="4C6DFC04" w14:textId="77777777">
        <w:tc>
          <w:tcPr>
            <w:tcW w:w="1720" w:type="dxa"/>
            <w:tcBorders>
              <w:top w:val="single" w:sz="8" w:space="0" w:color="auto"/>
              <w:left w:val="single" w:sz="8" w:space="0" w:color="auto"/>
              <w:bottom w:val="single" w:sz="8" w:space="0" w:color="auto"/>
              <w:right w:val="single" w:sz="8" w:space="0" w:color="auto"/>
            </w:tcBorders>
            <w:shd w:val="clear" w:color="auto" w:fill="auto"/>
          </w:tcPr>
          <w:p w14:paraId="1167F857" w14:textId="77777777" w:rsidR="00A42E0D" w:rsidRDefault="0032352A">
            <w:pPr>
              <w:jc w:val="center"/>
            </w:pPr>
            <w:r>
              <w:t>IX</w:t>
            </w:r>
          </w:p>
        </w:tc>
        <w:tc>
          <w:tcPr>
            <w:tcW w:w="2310" w:type="dxa"/>
            <w:tcBorders>
              <w:top w:val="single" w:sz="8" w:space="0" w:color="auto"/>
              <w:left w:val="single" w:sz="8" w:space="0" w:color="auto"/>
              <w:bottom w:val="single" w:sz="8" w:space="0" w:color="auto"/>
              <w:right w:val="single" w:sz="8" w:space="0" w:color="auto"/>
            </w:tcBorders>
            <w:shd w:val="clear" w:color="auto" w:fill="auto"/>
          </w:tcPr>
          <w:p w14:paraId="5CAEDAA0" w14:textId="77777777" w:rsidR="00A42E0D" w:rsidRDefault="0032352A">
            <w:pPr>
              <w:jc w:val="center"/>
            </w:pPr>
            <w:r>
              <w:t>894</w:t>
            </w:r>
          </w:p>
        </w:tc>
        <w:tc>
          <w:tcPr>
            <w:tcW w:w="1334" w:type="dxa"/>
            <w:tcBorders>
              <w:top w:val="single" w:sz="8" w:space="0" w:color="auto"/>
              <w:left w:val="single" w:sz="8" w:space="0" w:color="auto"/>
              <w:bottom w:val="single" w:sz="8" w:space="0" w:color="auto"/>
              <w:right w:val="single" w:sz="8" w:space="0" w:color="auto"/>
            </w:tcBorders>
            <w:shd w:val="clear" w:color="auto" w:fill="auto"/>
          </w:tcPr>
          <w:p w14:paraId="3B060EBB" w14:textId="77777777" w:rsidR="00A42E0D" w:rsidRDefault="0032352A">
            <w:pPr>
              <w:jc w:val="center"/>
            </w:pPr>
            <w:r>
              <w:t>S</w:t>
            </w:r>
          </w:p>
        </w:tc>
        <w:tc>
          <w:tcPr>
            <w:tcW w:w="2922" w:type="dxa"/>
            <w:tcBorders>
              <w:top w:val="single" w:sz="8" w:space="0" w:color="auto"/>
              <w:left w:val="single" w:sz="8" w:space="0" w:color="auto"/>
              <w:bottom w:val="single" w:sz="8" w:space="0" w:color="auto"/>
              <w:right w:val="single" w:sz="8" w:space="0" w:color="auto"/>
            </w:tcBorders>
            <w:shd w:val="clear" w:color="auto" w:fill="auto"/>
          </w:tcPr>
          <w:p w14:paraId="726FF745" w14:textId="77777777" w:rsidR="00A42E0D" w:rsidRDefault="0032352A">
            <w:pPr>
              <w:jc w:val="center"/>
            </w:pPr>
            <w:r>
              <w:t>2</w:t>
            </w:r>
          </w:p>
        </w:tc>
      </w:tr>
      <w:tr w:rsidR="00A42E0D" w14:paraId="73319A68" w14:textId="77777777">
        <w:trPr>
          <w:trHeight w:val="525"/>
        </w:trPr>
        <w:tc>
          <w:tcPr>
            <w:tcW w:w="1720" w:type="dxa"/>
            <w:tcBorders>
              <w:top w:val="single" w:sz="8" w:space="0" w:color="auto"/>
              <w:left w:val="single" w:sz="8" w:space="0" w:color="auto"/>
              <w:bottom w:val="single" w:sz="8" w:space="0" w:color="auto"/>
              <w:right w:val="single" w:sz="8" w:space="0" w:color="auto"/>
            </w:tcBorders>
            <w:shd w:val="clear" w:color="auto" w:fill="auto"/>
          </w:tcPr>
          <w:p w14:paraId="3269F94D" w14:textId="77777777" w:rsidR="00A42E0D" w:rsidRDefault="0032352A">
            <w:pPr>
              <w:jc w:val="center"/>
            </w:pPr>
            <w:r>
              <w:t>OX</w:t>
            </w:r>
          </w:p>
        </w:tc>
        <w:tc>
          <w:tcPr>
            <w:tcW w:w="2310" w:type="dxa"/>
            <w:tcBorders>
              <w:top w:val="single" w:sz="8" w:space="0" w:color="auto"/>
              <w:left w:val="single" w:sz="8" w:space="0" w:color="auto"/>
              <w:bottom w:val="single" w:sz="8" w:space="0" w:color="auto"/>
              <w:right w:val="single" w:sz="8" w:space="0" w:color="auto"/>
            </w:tcBorders>
            <w:shd w:val="clear" w:color="auto" w:fill="auto"/>
          </w:tcPr>
          <w:p w14:paraId="268DBC44" w14:textId="77777777" w:rsidR="00A42E0D" w:rsidRDefault="0032352A">
            <w:pPr>
              <w:jc w:val="center"/>
            </w:pPr>
            <w:r>
              <w:t>220</w:t>
            </w:r>
          </w:p>
        </w:tc>
        <w:tc>
          <w:tcPr>
            <w:tcW w:w="1334" w:type="dxa"/>
            <w:tcBorders>
              <w:top w:val="single" w:sz="8" w:space="0" w:color="auto"/>
              <w:left w:val="single" w:sz="8" w:space="0" w:color="auto"/>
              <w:bottom w:val="single" w:sz="8" w:space="0" w:color="auto"/>
              <w:right w:val="single" w:sz="8" w:space="0" w:color="auto"/>
            </w:tcBorders>
            <w:shd w:val="clear" w:color="auto" w:fill="auto"/>
          </w:tcPr>
          <w:p w14:paraId="267C4682" w14:textId="77777777" w:rsidR="00A42E0D" w:rsidRDefault="0032352A">
            <w:pPr>
              <w:jc w:val="center"/>
            </w:pPr>
            <w:r>
              <w:t>K</w:t>
            </w:r>
          </w:p>
        </w:tc>
        <w:tc>
          <w:tcPr>
            <w:tcW w:w="2922" w:type="dxa"/>
            <w:tcBorders>
              <w:top w:val="single" w:sz="8" w:space="0" w:color="auto"/>
              <w:left w:val="single" w:sz="8" w:space="0" w:color="auto"/>
              <w:bottom w:val="single" w:sz="8" w:space="0" w:color="auto"/>
              <w:right w:val="single" w:sz="8" w:space="0" w:color="auto"/>
            </w:tcBorders>
            <w:shd w:val="clear" w:color="auto" w:fill="auto"/>
          </w:tcPr>
          <w:p w14:paraId="08A9BFD9" w14:textId="77777777" w:rsidR="00A42E0D" w:rsidRDefault="0032352A">
            <w:pPr>
              <w:jc w:val="center"/>
            </w:pPr>
            <w:r>
              <w:t>12</w:t>
            </w:r>
          </w:p>
        </w:tc>
      </w:tr>
      <w:tr w:rsidR="00A42E0D" w14:paraId="30D63EAC" w14:textId="77777777">
        <w:tc>
          <w:tcPr>
            <w:tcW w:w="1720" w:type="dxa"/>
            <w:tcBorders>
              <w:top w:val="single" w:sz="8" w:space="0" w:color="auto"/>
              <w:left w:val="single" w:sz="8" w:space="0" w:color="auto"/>
              <w:bottom w:val="single" w:sz="8" w:space="0" w:color="auto"/>
              <w:right w:val="single" w:sz="8" w:space="0" w:color="auto"/>
            </w:tcBorders>
            <w:shd w:val="clear" w:color="auto" w:fill="auto"/>
          </w:tcPr>
          <w:p w14:paraId="50FD78EC" w14:textId="77777777" w:rsidR="00A42E0D" w:rsidRDefault="0032352A">
            <w:pPr>
              <w:jc w:val="center"/>
            </w:pPr>
            <w:r>
              <w:t>N</w:t>
            </w:r>
          </w:p>
        </w:tc>
        <w:tc>
          <w:tcPr>
            <w:tcW w:w="2310" w:type="dxa"/>
            <w:tcBorders>
              <w:top w:val="single" w:sz="8" w:space="0" w:color="auto"/>
              <w:left w:val="single" w:sz="8" w:space="0" w:color="auto"/>
              <w:bottom w:val="single" w:sz="8" w:space="0" w:color="auto"/>
              <w:right w:val="single" w:sz="8" w:space="0" w:color="auto"/>
            </w:tcBorders>
            <w:shd w:val="clear" w:color="auto" w:fill="auto"/>
          </w:tcPr>
          <w:p w14:paraId="2714DA5D" w14:textId="77777777" w:rsidR="00A42E0D" w:rsidRDefault="0032352A">
            <w:pPr>
              <w:jc w:val="center"/>
            </w:pPr>
            <w:r>
              <w:t>16</w:t>
            </w:r>
          </w:p>
        </w:tc>
        <w:tc>
          <w:tcPr>
            <w:tcW w:w="1334" w:type="dxa"/>
            <w:tcBorders>
              <w:top w:val="single" w:sz="8" w:space="0" w:color="auto"/>
              <w:left w:val="single" w:sz="8" w:space="0" w:color="auto"/>
              <w:bottom w:val="single" w:sz="8" w:space="0" w:color="auto"/>
              <w:right w:val="single" w:sz="8" w:space="0" w:color="auto"/>
            </w:tcBorders>
            <w:shd w:val="clear" w:color="auto" w:fill="auto"/>
          </w:tcPr>
          <w:p w14:paraId="6609F973" w14:textId="77777777" w:rsidR="00A42E0D" w:rsidRDefault="0032352A">
            <w:pPr>
              <w:jc w:val="center"/>
            </w:pPr>
            <w:r>
              <w:t>Hu</w:t>
            </w:r>
          </w:p>
        </w:tc>
        <w:tc>
          <w:tcPr>
            <w:tcW w:w="2922" w:type="dxa"/>
            <w:tcBorders>
              <w:top w:val="single" w:sz="8" w:space="0" w:color="auto"/>
              <w:left w:val="single" w:sz="8" w:space="0" w:color="auto"/>
              <w:bottom w:val="single" w:sz="8" w:space="0" w:color="auto"/>
              <w:right w:val="single" w:sz="8" w:space="0" w:color="auto"/>
            </w:tcBorders>
            <w:shd w:val="clear" w:color="auto" w:fill="auto"/>
          </w:tcPr>
          <w:p w14:paraId="27B39E8D" w14:textId="77777777" w:rsidR="00A42E0D" w:rsidRDefault="0032352A">
            <w:pPr>
              <w:jc w:val="center"/>
            </w:pPr>
            <w:r>
              <w:t>42</w:t>
            </w:r>
          </w:p>
        </w:tc>
      </w:tr>
    </w:tbl>
    <w:p w14:paraId="262F0FD9" w14:textId="77777777" w:rsidR="00A42E0D" w:rsidRDefault="0032352A">
      <w:pPr>
        <w:pStyle w:val="3"/>
        <w:spacing w:before="156" w:after="156"/>
      </w:pPr>
      <w:bookmarkStart w:id="188" w:name="_Toc62134274"/>
      <w:r>
        <w:t>6.2.1 In_Out_Buffer读写地址产生模块测试</w:t>
      </w:r>
      <w:bookmarkEnd w:id="188"/>
    </w:p>
    <w:p w14:paraId="767FB69E" w14:textId="77777777" w:rsidR="00A42E0D" w:rsidRDefault="0032352A">
      <w:pPr>
        <w:ind w:firstLine="420"/>
      </w:pPr>
      <w:r>
        <w:t>In_Out_Buffer从Memory_Controller获取数据读写的地址，状态机由or_cs[OR_FT_WT]跳转住or_ns[OR_CAL]时，开始执行数据读出。当pe_end置高时，Data_O_vld置高，并计算当前所读取的地址。Bm_cnt用于计数当前读取操作的次数，当Bm_cnt==Bm_times时，置高rd_done，rd_done作为pe_end1→0翻转的标志位输出至PE_Array或mcu。</w:t>
      </w:r>
    </w:p>
    <w:p w14:paraId="1C8DD3D8" w14:textId="77777777" w:rsidR="00A42E0D" w:rsidRDefault="0032352A">
      <w:r>
        <w:rPr>
          <w:b/>
          <w:bCs/>
        </w:rPr>
        <w:t>数据输入：</w:t>
      </w:r>
    </w:p>
    <w:p w14:paraId="0804D678" w14:textId="77777777" w:rsidR="00A42E0D" w:rsidRDefault="0032352A">
      <w:r>
        <w:tab/>
        <w:t>接收到Output_Regfile的使能信号Data_I_vld后开始接收数据。根据In_Out_Buffer数据输入方式：每次写入所有输出map的一列，写完所有输出map后写输出map的下一列，以此类推写完所有map。下图波形中wr_addr为所有输</w:t>
      </w:r>
      <w:r>
        <w:lastRenderedPageBreak/>
        <w:t>出map第一列地址。omap_addr_span_cnt为当前写入map的列的索引。</w:t>
      </w:r>
    </w:p>
    <w:p w14:paraId="3CA47AA2" w14:textId="77777777" w:rsidR="00A42E0D" w:rsidRDefault="0032352A">
      <w:r>
        <w:rPr>
          <w:noProof/>
        </w:rPr>
        <w:drawing>
          <wp:inline distT="0" distB="0" distL="0" distR="0" wp14:anchorId="3C09A771" wp14:editId="59697DEE">
            <wp:extent cx="5274310" cy="13887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9"/>
                    <a:stretch>
                      <a:fillRect/>
                    </a:stretch>
                  </pic:blipFill>
                  <pic:spPr>
                    <a:xfrm>
                      <a:off x="0" y="0"/>
                      <a:ext cx="5274310" cy="1389289"/>
                    </a:xfrm>
                    <a:prstGeom prst="rect">
                      <a:avLst/>
                    </a:prstGeom>
                  </pic:spPr>
                </pic:pic>
              </a:graphicData>
            </a:graphic>
          </wp:inline>
        </w:drawing>
      </w:r>
    </w:p>
    <w:p w14:paraId="0D0165CE" w14:textId="77777777" w:rsidR="00A42E0D" w:rsidRDefault="0032352A">
      <w:pPr>
        <w:pStyle w:val="ae"/>
        <w:spacing w:after="156"/>
      </w:pPr>
      <w:r>
        <w:t>图</w:t>
      </w:r>
      <w:r>
        <w:rPr>
          <w:rFonts w:hint="eastAsia"/>
        </w:rPr>
        <w:t xml:space="preserve"> 6-2</w:t>
      </w:r>
      <w:r>
        <w:t xml:space="preserve"> In_Out_Buffer模块写入测试结果图</w:t>
      </w:r>
    </w:p>
    <w:p w14:paraId="09AB5838" w14:textId="77777777" w:rsidR="00A42E0D" w:rsidRDefault="0032352A">
      <w:r>
        <w:tab/>
        <w:t>下图波形中omap_addr_span_cnt由0变为1，表示写完输出map第一列后写第二列。</w:t>
      </w:r>
    </w:p>
    <w:p w14:paraId="0D6421A8" w14:textId="77777777" w:rsidR="00A42E0D" w:rsidRDefault="0032352A">
      <w:r>
        <w:rPr>
          <w:noProof/>
        </w:rPr>
        <w:drawing>
          <wp:inline distT="0" distB="0" distL="0" distR="0" wp14:anchorId="3F10F22C" wp14:editId="08274C3E">
            <wp:extent cx="5274310" cy="927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0"/>
                    <a:stretch>
                      <a:fillRect/>
                    </a:stretch>
                  </pic:blipFill>
                  <pic:spPr>
                    <a:xfrm>
                      <a:off x="0" y="0"/>
                      <a:ext cx="5274310" cy="927124"/>
                    </a:xfrm>
                    <a:prstGeom prst="rect">
                      <a:avLst/>
                    </a:prstGeom>
                  </pic:spPr>
                </pic:pic>
              </a:graphicData>
            </a:graphic>
          </wp:inline>
        </w:drawing>
      </w:r>
    </w:p>
    <w:p w14:paraId="556BDE2E" w14:textId="77777777" w:rsidR="00A42E0D" w:rsidRDefault="0032352A">
      <w:pPr>
        <w:pStyle w:val="ae"/>
        <w:spacing w:after="156"/>
      </w:pPr>
      <w:r>
        <w:t>图</w:t>
      </w:r>
      <w:r>
        <w:rPr>
          <w:rFonts w:hint="eastAsia"/>
        </w:rPr>
        <w:t xml:space="preserve"> 6-3</w:t>
      </w:r>
      <w:r>
        <w:t xml:space="preserve"> In_Out_Buffer模块写入测试结果图</w:t>
      </w:r>
    </w:p>
    <w:p w14:paraId="263774BD" w14:textId="77777777" w:rsidR="00A42E0D" w:rsidRDefault="0032352A">
      <w:r>
        <w:tab/>
        <w:t>下图波形为输出该网络层所有map后，wr_lyr_done置高。在omap_addr_span_cnt变为27时，final_column置高表示次写入为输出map最后一列，同时输出final_zeros为4，表示最后一列需要补4个零。</w:t>
      </w:r>
    </w:p>
    <w:p w14:paraId="38862AF6" w14:textId="77777777" w:rsidR="00A42E0D" w:rsidRDefault="0032352A">
      <w:r>
        <w:rPr>
          <w:noProof/>
        </w:rPr>
        <w:drawing>
          <wp:inline distT="0" distB="0" distL="0" distR="0" wp14:anchorId="66A49A39" wp14:editId="53BD6348">
            <wp:extent cx="5274310" cy="1422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a:stretch>
                      <a:fillRect/>
                    </a:stretch>
                  </pic:blipFill>
                  <pic:spPr>
                    <a:xfrm>
                      <a:off x="0" y="0"/>
                      <a:ext cx="5274310" cy="1422566"/>
                    </a:xfrm>
                    <a:prstGeom prst="rect">
                      <a:avLst/>
                    </a:prstGeom>
                  </pic:spPr>
                </pic:pic>
              </a:graphicData>
            </a:graphic>
          </wp:inline>
        </w:drawing>
      </w:r>
    </w:p>
    <w:p w14:paraId="0E2AF0F8" w14:textId="77777777" w:rsidR="00A42E0D" w:rsidRDefault="0032352A">
      <w:pPr>
        <w:pStyle w:val="ae"/>
        <w:spacing w:after="156"/>
      </w:pPr>
      <w:r>
        <w:t>图</w:t>
      </w:r>
      <w:r>
        <w:rPr>
          <w:rFonts w:hint="eastAsia"/>
        </w:rPr>
        <w:t xml:space="preserve"> 6-4</w:t>
      </w:r>
      <w:r>
        <w:t xml:space="preserve"> In_Out_Buffer模块写入测试结果图</w:t>
      </w:r>
    </w:p>
    <w:p w14:paraId="206B0627" w14:textId="77777777" w:rsidR="00A42E0D" w:rsidRDefault="0032352A">
      <w:r>
        <w:rPr>
          <w:b/>
          <w:bCs/>
        </w:rPr>
        <w:t>数据输出：</w:t>
      </w:r>
    </w:p>
    <w:p w14:paraId="44D7D884" w14:textId="77777777" w:rsidR="00A42E0D" w:rsidRDefault="0032352A">
      <w:r>
        <w:tab/>
        <w:t>如下图波形所示，接受到pe_end且Bm_cnt！=Bm_cnt时开始进行数据传输，其中Bm_times为数据输出的次数，Bm_cnt为其计数器。</w:t>
      </w:r>
    </w:p>
    <w:p w14:paraId="279A0B55" w14:textId="77777777" w:rsidR="00A42E0D" w:rsidRDefault="0032352A">
      <w:r>
        <w:rPr>
          <w:noProof/>
        </w:rPr>
        <w:lastRenderedPageBreak/>
        <w:drawing>
          <wp:inline distT="0" distB="0" distL="0" distR="0" wp14:anchorId="2396B48C" wp14:editId="67992E35">
            <wp:extent cx="5274310" cy="13061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2"/>
                    <a:stretch>
                      <a:fillRect/>
                    </a:stretch>
                  </pic:blipFill>
                  <pic:spPr>
                    <a:xfrm>
                      <a:off x="0" y="0"/>
                      <a:ext cx="5274310" cy="1306215"/>
                    </a:xfrm>
                    <a:prstGeom prst="rect">
                      <a:avLst/>
                    </a:prstGeom>
                  </pic:spPr>
                </pic:pic>
              </a:graphicData>
            </a:graphic>
          </wp:inline>
        </w:drawing>
      </w:r>
    </w:p>
    <w:p w14:paraId="5BB18B60" w14:textId="77777777" w:rsidR="00A42E0D" w:rsidRDefault="0032352A">
      <w:pPr>
        <w:pStyle w:val="ae"/>
        <w:spacing w:after="156"/>
      </w:pPr>
      <w:r>
        <w:t>图</w:t>
      </w:r>
      <w:r>
        <w:rPr>
          <w:rFonts w:hint="eastAsia"/>
        </w:rPr>
        <w:t xml:space="preserve"> 6-5</w:t>
      </w:r>
      <w:r>
        <w:t xml:space="preserve"> In_Out_Buffer模块</w:t>
      </w:r>
      <w:r>
        <w:rPr>
          <w:rFonts w:hint="eastAsia"/>
        </w:rPr>
        <w:t>读出</w:t>
      </w:r>
      <w:r>
        <w:t>测试结果图</w:t>
      </w:r>
    </w:p>
    <w:p w14:paraId="453CD75D" w14:textId="77777777" w:rsidR="00A42E0D" w:rsidRDefault="0032352A">
      <w:pPr>
        <w:pStyle w:val="3"/>
        <w:spacing w:before="156" w:after="156"/>
      </w:pPr>
      <w:bookmarkStart w:id="189" w:name="_Toc62134275"/>
      <w:r>
        <w:t>6.2.2 Input_Regfile模块测试</w:t>
      </w:r>
      <w:bookmarkEnd w:id="189"/>
    </w:p>
    <w:p w14:paraId="4A1EDD6E" w14:textId="77777777" w:rsidR="00A42E0D" w:rsidRDefault="0032352A">
      <w:pPr>
        <w:rPr>
          <w:b/>
          <w:bCs/>
        </w:rPr>
      </w:pPr>
      <w:r>
        <w:rPr>
          <w:b/>
          <w:bCs/>
        </w:rPr>
        <w:t>数据输入：</w:t>
      </w:r>
    </w:p>
    <w:p w14:paraId="1D21AC37" w14:textId="77777777" w:rsidR="00A42E0D" w:rsidRDefault="0032352A">
      <w:r>
        <w:tab/>
        <w:t>接收到Data_I_vld信号后，根据Bm_cnt计算写入的首地址wr_addr，一次写入In_Out_Buffer的Bank数量（8个）的数据。写入的周期由K，S，R和Bank数量（8）控制。</w:t>
      </w:r>
    </w:p>
    <w:p w14:paraId="2FD878FF" w14:textId="77777777" w:rsidR="00A42E0D" w:rsidRDefault="0032352A">
      <w:r>
        <w:rPr>
          <w:noProof/>
        </w:rPr>
        <w:drawing>
          <wp:inline distT="0" distB="0" distL="0" distR="0" wp14:anchorId="7A8E8ECD" wp14:editId="4A094FB9">
            <wp:extent cx="5274310" cy="150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a:stretch>
                      <a:fillRect/>
                    </a:stretch>
                  </pic:blipFill>
                  <pic:spPr>
                    <a:xfrm>
                      <a:off x="0" y="0"/>
                      <a:ext cx="5274310" cy="1508028"/>
                    </a:xfrm>
                    <a:prstGeom prst="rect">
                      <a:avLst/>
                    </a:prstGeom>
                  </pic:spPr>
                </pic:pic>
              </a:graphicData>
            </a:graphic>
          </wp:inline>
        </w:drawing>
      </w:r>
    </w:p>
    <w:p w14:paraId="1EA69F43" w14:textId="77777777" w:rsidR="00A42E0D" w:rsidRDefault="0032352A">
      <w:pPr>
        <w:pStyle w:val="ae"/>
        <w:spacing w:after="156"/>
      </w:pPr>
      <w:r>
        <w:t>图</w:t>
      </w:r>
      <w:r>
        <w:rPr>
          <w:rFonts w:hint="eastAsia"/>
        </w:rPr>
        <w:t xml:space="preserve"> 6-6</w:t>
      </w:r>
      <w:r>
        <w:t>Input_Regfile模块写入测试结果图</w:t>
      </w:r>
    </w:p>
    <w:p w14:paraId="793891E5" w14:textId="77777777" w:rsidR="00A42E0D" w:rsidRDefault="0032352A">
      <w:r>
        <w:tab/>
        <w:t>按照Input_Refile数据写入方式，在Data_I_vld输入后，Input_Regfile开始写入数据。由于In_Out_Buffer输出至Input_Regfile的Bank（8）个数据在Input_Regfile中地址连续，因此只需计算输入数据的起始数据wr_addr，其余7个输入数据的地址由wr_addr直接得出。上图中共输入6次，合计48个数据至Input_Regfile。每次传输起始地址均从0开始。</w:t>
      </w:r>
    </w:p>
    <w:p w14:paraId="0A42061D" w14:textId="77777777" w:rsidR="00A42E0D" w:rsidRDefault="0032352A">
      <w:r>
        <w:rPr>
          <w:noProof/>
        </w:rPr>
        <w:drawing>
          <wp:inline distT="0" distB="0" distL="0" distR="0" wp14:anchorId="624452C8" wp14:editId="7228B60B">
            <wp:extent cx="5274310" cy="6134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4"/>
                    <a:stretch>
                      <a:fillRect/>
                    </a:stretch>
                  </pic:blipFill>
                  <pic:spPr>
                    <a:xfrm>
                      <a:off x="0" y="0"/>
                      <a:ext cx="5274310" cy="613962"/>
                    </a:xfrm>
                    <a:prstGeom prst="rect">
                      <a:avLst/>
                    </a:prstGeom>
                  </pic:spPr>
                </pic:pic>
              </a:graphicData>
            </a:graphic>
          </wp:inline>
        </w:drawing>
      </w:r>
    </w:p>
    <w:p w14:paraId="21F14D32" w14:textId="77777777" w:rsidR="00A42E0D" w:rsidRDefault="0032352A">
      <w:pPr>
        <w:pStyle w:val="ae"/>
        <w:spacing w:after="156"/>
      </w:pPr>
      <w:r>
        <w:t>图</w:t>
      </w:r>
      <w:r>
        <w:rPr>
          <w:rFonts w:hint="eastAsia"/>
        </w:rPr>
        <w:t xml:space="preserve"> 6-7</w:t>
      </w:r>
      <w:r>
        <w:t xml:space="preserve"> Input_Regfile模块写入测试结果图</w:t>
      </w:r>
    </w:p>
    <w:p w14:paraId="412B35A8" w14:textId="77777777" w:rsidR="00A42E0D" w:rsidRDefault="0032352A">
      <w:pPr>
        <w:rPr>
          <w:b/>
          <w:bCs/>
        </w:rPr>
      </w:pPr>
      <w:r>
        <w:rPr>
          <w:b/>
          <w:bCs/>
        </w:rPr>
        <w:t>数据输出：</w:t>
      </w:r>
    </w:p>
    <w:p w14:paraId="31B6343E" w14:textId="77777777" w:rsidR="00A42E0D" w:rsidRDefault="0032352A">
      <w:pPr>
        <w:rPr>
          <w:b/>
          <w:bCs/>
        </w:rPr>
      </w:pPr>
      <w:r>
        <w:tab/>
        <w:t>接收到pe_end信号后，产生Data_O_vld信号，每个周期写地址加1计算输出的首地址rd_addr，根据pe_end保持的周期控制数据输出次数。一次写入PE_Array的R数量（16个）的数据。</w:t>
      </w:r>
    </w:p>
    <w:p w14:paraId="35FEE991" w14:textId="77777777" w:rsidR="00A42E0D" w:rsidRDefault="0032352A">
      <w:pPr>
        <w:rPr>
          <w:b/>
          <w:bCs/>
        </w:rPr>
      </w:pPr>
      <w:r>
        <w:rPr>
          <w:b/>
          <w:bCs/>
          <w:noProof/>
        </w:rPr>
        <w:lastRenderedPageBreak/>
        <w:drawing>
          <wp:inline distT="0" distB="0" distL="0" distR="0" wp14:anchorId="1EDCB9B6" wp14:editId="14CD3C62">
            <wp:extent cx="5274310" cy="12553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5"/>
                    <a:stretch>
                      <a:fillRect/>
                    </a:stretch>
                  </pic:blipFill>
                  <pic:spPr>
                    <a:xfrm>
                      <a:off x="0" y="0"/>
                      <a:ext cx="5274310" cy="1255434"/>
                    </a:xfrm>
                    <a:prstGeom prst="rect">
                      <a:avLst/>
                    </a:prstGeom>
                  </pic:spPr>
                </pic:pic>
              </a:graphicData>
            </a:graphic>
          </wp:inline>
        </w:drawing>
      </w:r>
    </w:p>
    <w:p w14:paraId="0F533E9D" w14:textId="77777777" w:rsidR="00A42E0D" w:rsidRDefault="0032352A">
      <w:pPr>
        <w:pStyle w:val="ae"/>
        <w:spacing w:after="156"/>
      </w:pPr>
      <w:r>
        <w:t>图</w:t>
      </w:r>
      <w:r>
        <w:rPr>
          <w:rFonts w:hint="eastAsia"/>
        </w:rPr>
        <w:t xml:space="preserve"> 6-8</w:t>
      </w:r>
      <w:r>
        <w:t xml:space="preserve"> Input_Regfile模块</w:t>
      </w:r>
      <w:r>
        <w:rPr>
          <w:rFonts w:hint="eastAsia"/>
        </w:rPr>
        <w:t>读出</w:t>
      </w:r>
      <w:r>
        <w:t>测试结果图</w:t>
      </w:r>
    </w:p>
    <w:p w14:paraId="0795C5D6" w14:textId="77777777" w:rsidR="00A42E0D" w:rsidRDefault="0032352A">
      <w:pPr>
        <w:rPr>
          <w:b/>
          <w:bCs/>
        </w:rPr>
      </w:pPr>
      <w:r>
        <w:tab/>
        <w:t>按照Input_Refile数据输出方式，在Data_O_vld输入后，Input_Regfile开始输出数据。由于Input_Regfile输出至PE_Array的R（16）个数据在Input_Regfile中地址相隔为步长S，因此只需计算输出数据的起始数据rd_addr，其余15个输入数据的地址由rd_addr直接得出。数据共输入K次至PE_Array。</w:t>
      </w:r>
    </w:p>
    <w:p w14:paraId="17D34A15" w14:textId="77777777" w:rsidR="00A42E0D" w:rsidRDefault="0032352A">
      <w:pPr>
        <w:pStyle w:val="2"/>
        <w:spacing w:before="156" w:after="156"/>
      </w:pPr>
      <w:bookmarkStart w:id="190" w:name="_Toc62134276"/>
      <w:r>
        <w:t>6.3 Weight_buffer测试</w:t>
      </w:r>
      <w:bookmarkEnd w:id="190"/>
    </w:p>
    <w:p w14:paraId="1FCDC8F8" w14:textId="77777777" w:rsidR="00A42E0D" w:rsidRDefault="0032352A">
      <w:pPr>
        <w:pStyle w:val="3"/>
        <w:spacing w:before="156" w:after="156"/>
      </w:pPr>
      <w:bookmarkStart w:id="191" w:name="_Toc62134277"/>
      <w:r>
        <w:t>6.3.1 Weight_buffer数据写入</w:t>
      </w:r>
      <w:bookmarkEnd w:id="191"/>
    </w:p>
    <w:p w14:paraId="34A3948E" w14:textId="77777777" w:rsidR="00A42E0D" w:rsidRDefault="0032352A">
      <w:r>
        <w:tab/>
        <w:t>第一层的权重值只有</w:t>
      </w:r>
      <w:r>
        <w:rPr>
          <w:rFonts w:hint="eastAsia"/>
        </w:rPr>
        <w:t>1</w:t>
      </w:r>
      <w:r>
        <w:t>6*8个</w:t>
      </w:r>
      <w:r>
        <w:rPr>
          <w:rFonts w:hint="eastAsia"/>
        </w:rPr>
        <w:t>，</w:t>
      </w:r>
      <w:r>
        <w:t>每一个</w:t>
      </w:r>
      <w:r>
        <w:rPr>
          <w:rFonts w:hint="eastAsia"/>
        </w:rPr>
        <w:t>w</w:t>
      </w:r>
      <w:r>
        <w:t>eight的位宽是</w:t>
      </w:r>
      <w:r>
        <w:rPr>
          <w:rFonts w:hint="eastAsia"/>
        </w:rPr>
        <w:t>1</w:t>
      </w:r>
      <w:r>
        <w:t>byte</w:t>
      </w:r>
      <w:r>
        <w:rPr>
          <w:rFonts w:hint="eastAsia"/>
        </w:rPr>
        <w:t>，</w:t>
      </w:r>
      <w:r>
        <w:t>每一次同时写入</w:t>
      </w:r>
      <w:r>
        <w:rPr>
          <w:rFonts w:hint="eastAsia"/>
        </w:rPr>
        <w:t>8个数据分别写入8</w:t>
      </w:r>
      <w:r>
        <w:t>bank中</w:t>
      </w:r>
      <w:r>
        <w:rPr>
          <w:rFonts w:hint="eastAsia"/>
        </w:rPr>
        <w:t>，</w:t>
      </w:r>
      <w:r>
        <w:t>因此对于第一层来说只需要写入</w:t>
      </w:r>
      <w:r>
        <w:rPr>
          <w:rFonts w:hint="eastAsia"/>
        </w:rPr>
        <w:t>1</w:t>
      </w:r>
      <w:r>
        <w:t>6clk就可以把第一层的权重值全部写入到</w:t>
      </w:r>
      <w:r>
        <w:rPr>
          <w:rFonts w:hint="eastAsia"/>
        </w:rPr>
        <w:t>b</w:t>
      </w:r>
      <w:r>
        <w:t>ank中</w:t>
      </w:r>
      <w:r>
        <w:rPr>
          <w:rFonts w:hint="eastAsia"/>
        </w:rPr>
        <w:t>。</w:t>
      </w:r>
    </w:p>
    <w:p w14:paraId="0286E9DA" w14:textId="77777777" w:rsidR="00A42E0D" w:rsidRDefault="0032352A">
      <w:r>
        <w:rPr>
          <w:noProof/>
        </w:rPr>
        <w:drawing>
          <wp:inline distT="0" distB="0" distL="0" distR="0" wp14:anchorId="20923719" wp14:editId="2458761A">
            <wp:extent cx="5144770" cy="4019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6"/>
                    <a:stretch>
                      <a:fillRect/>
                    </a:stretch>
                  </pic:blipFill>
                  <pic:spPr>
                    <a:xfrm>
                      <a:off x="0" y="0"/>
                      <a:ext cx="5234250" cy="409284"/>
                    </a:xfrm>
                    <a:prstGeom prst="rect">
                      <a:avLst/>
                    </a:prstGeom>
                  </pic:spPr>
                </pic:pic>
              </a:graphicData>
            </a:graphic>
          </wp:inline>
        </w:drawing>
      </w:r>
    </w:p>
    <w:p w14:paraId="0CC5F0A5" w14:textId="77777777" w:rsidR="00A42E0D" w:rsidRDefault="0032352A">
      <w:pPr>
        <w:pStyle w:val="ae"/>
        <w:spacing w:after="156"/>
      </w:pPr>
      <w:r>
        <w:t>图</w:t>
      </w:r>
      <w:r>
        <w:rPr>
          <w:rFonts w:hint="eastAsia"/>
        </w:rPr>
        <w:t xml:space="preserve"> 6-9</w:t>
      </w:r>
      <w:r>
        <w:t xml:space="preserve"> Weight_buffer模块</w:t>
      </w:r>
      <w:r>
        <w:rPr>
          <w:rFonts w:hint="eastAsia"/>
        </w:rPr>
        <w:t>写入</w:t>
      </w:r>
      <w:r>
        <w:t>测试结果图</w:t>
      </w:r>
    </w:p>
    <w:p w14:paraId="20AD9002" w14:textId="77777777" w:rsidR="00A42E0D" w:rsidRDefault="0032352A">
      <w:pPr>
        <w:pStyle w:val="3"/>
        <w:spacing w:before="156" w:after="156"/>
      </w:pPr>
      <w:bookmarkStart w:id="192" w:name="_Toc62134278"/>
      <w:r>
        <w:t>6.3.2 Weight_buffer数据读出</w:t>
      </w:r>
      <w:bookmarkEnd w:id="192"/>
    </w:p>
    <w:p w14:paraId="3D7A71B0" w14:textId="77777777" w:rsidR="00A42E0D" w:rsidRDefault="0032352A">
      <w:r>
        <w:tab/>
        <w:t>Weight_Buffer接收到</w:t>
      </w:r>
      <w:r>
        <w:rPr>
          <w:rFonts w:hint="eastAsia"/>
        </w:rPr>
        <w:t>m</w:t>
      </w:r>
      <w:r>
        <w:t>emctrl的</w:t>
      </w:r>
      <w:r>
        <w:rPr>
          <w:rFonts w:hint="eastAsia"/>
        </w:rPr>
        <w:t>w</w:t>
      </w:r>
      <w:r>
        <w:t>t_C0_O_vld和</w:t>
      </w:r>
      <w:r>
        <w:rPr>
          <w:rFonts w:hint="eastAsia"/>
        </w:rPr>
        <w:t>w</w:t>
      </w:r>
      <w:r>
        <w:t>t_C0_addr信号</w:t>
      </w:r>
      <w:r>
        <w:rPr>
          <w:rFonts w:hint="eastAsia"/>
        </w:rPr>
        <w:t>，</w:t>
      </w:r>
      <w:r>
        <w:t>就开始读出</w:t>
      </w:r>
      <w:r>
        <w:rPr>
          <w:rFonts w:hint="eastAsia"/>
        </w:rPr>
        <w:t>b</w:t>
      </w:r>
      <w:r>
        <w:t>ank0中的数据</w:t>
      </w:r>
      <w:r>
        <w:rPr>
          <w:rFonts w:hint="eastAsia"/>
        </w:rPr>
        <w:t>，从波形上可以看出每个b</w:t>
      </w:r>
      <w:r>
        <w:t>ank都是依次读出数据的</w:t>
      </w:r>
      <w:r>
        <w:rPr>
          <w:rFonts w:hint="eastAsia"/>
        </w:rPr>
        <w:t>，</w:t>
      </w:r>
      <w:r>
        <w:t>每个</w:t>
      </w:r>
      <w:r>
        <w:rPr>
          <w:rFonts w:hint="eastAsia"/>
        </w:rPr>
        <w:t>b</w:t>
      </w:r>
      <w:r>
        <w:t>ank隔一个</w:t>
      </w:r>
      <w:r>
        <w:rPr>
          <w:rFonts w:hint="eastAsia"/>
        </w:rPr>
        <w:t>c</w:t>
      </w:r>
      <w:r>
        <w:t>lk读出数据</w:t>
      </w:r>
      <w:r>
        <w:rPr>
          <w:rFonts w:hint="eastAsia"/>
        </w:rPr>
        <w:t>，</w:t>
      </w:r>
      <w:r>
        <w:t>与</w:t>
      </w:r>
      <w:r>
        <w:rPr>
          <w:rFonts w:hint="eastAsia"/>
        </w:rPr>
        <w:t>P</w:t>
      </w:r>
      <w:r>
        <w:t>E阵列从左到右的脉动计算匹配</w:t>
      </w:r>
      <w:r>
        <w:rPr>
          <w:rFonts w:hint="eastAsia"/>
        </w:rPr>
        <w:t>。</w:t>
      </w:r>
    </w:p>
    <w:p w14:paraId="1D6836C8" w14:textId="77777777" w:rsidR="00A42E0D" w:rsidRDefault="0032352A">
      <w:r>
        <w:rPr>
          <w:noProof/>
        </w:rPr>
        <w:drawing>
          <wp:inline distT="0" distB="0" distL="0" distR="0" wp14:anchorId="70B789E0" wp14:editId="4C314CB0">
            <wp:extent cx="5274310" cy="15449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7"/>
                    <a:stretch>
                      <a:fillRect/>
                    </a:stretch>
                  </pic:blipFill>
                  <pic:spPr>
                    <a:xfrm>
                      <a:off x="0" y="0"/>
                      <a:ext cx="5274310" cy="1544955"/>
                    </a:xfrm>
                    <a:prstGeom prst="rect">
                      <a:avLst/>
                    </a:prstGeom>
                  </pic:spPr>
                </pic:pic>
              </a:graphicData>
            </a:graphic>
          </wp:inline>
        </w:drawing>
      </w:r>
    </w:p>
    <w:p w14:paraId="420A5D8A" w14:textId="77777777" w:rsidR="00A42E0D" w:rsidRDefault="0032352A">
      <w:pPr>
        <w:pStyle w:val="ae"/>
        <w:spacing w:after="156"/>
      </w:pPr>
      <w:r>
        <w:t>图</w:t>
      </w:r>
      <w:r>
        <w:rPr>
          <w:rFonts w:hint="eastAsia"/>
        </w:rPr>
        <w:t xml:space="preserve"> 6-10</w:t>
      </w:r>
      <w:r>
        <w:t xml:space="preserve"> Weight_buffer模块</w:t>
      </w:r>
      <w:r>
        <w:rPr>
          <w:rFonts w:hint="eastAsia"/>
        </w:rPr>
        <w:t>读出</w:t>
      </w:r>
      <w:r>
        <w:t>测试结果图</w:t>
      </w:r>
    </w:p>
    <w:p w14:paraId="22B34A88" w14:textId="77777777" w:rsidR="00A42E0D" w:rsidRDefault="0032352A">
      <w:pPr>
        <w:pStyle w:val="2"/>
        <w:spacing w:before="156" w:after="156"/>
      </w:pPr>
      <w:bookmarkStart w:id="193" w:name="_Toc62134279"/>
      <w:r>
        <w:lastRenderedPageBreak/>
        <w:t>6.4 PE计算功能测试</w:t>
      </w:r>
      <w:bookmarkEnd w:id="193"/>
    </w:p>
    <w:p w14:paraId="533EFD40" w14:textId="77777777" w:rsidR="00A42E0D" w:rsidRDefault="0032352A">
      <w:r>
        <w:rPr>
          <w:noProof/>
        </w:rPr>
        <w:drawing>
          <wp:inline distT="0" distB="0" distL="0" distR="0" wp14:anchorId="1A57CE96" wp14:editId="359D1162">
            <wp:extent cx="5274310" cy="107442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74310" cy="1074420"/>
                    </a:xfrm>
                    <a:prstGeom prst="rect">
                      <a:avLst/>
                    </a:prstGeom>
                  </pic:spPr>
                </pic:pic>
              </a:graphicData>
            </a:graphic>
          </wp:inline>
        </w:drawing>
      </w:r>
    </w:p>
    <w:p w14:paraId="328662C8" w14:textId="77777777" w:rsidR="00A42E0D" w:rsidRDefault="0032352A">
      <w:pPr>
        <w:pStyle w:val="ae"/>
        <w:spacing w:after="156"/>
      </w:pPr>
      <w:r>
        <w:t>图</w:t>
      </w:r>
      <w:r>
        <w:rPr>
          <w:rFonts w:hint="eastAsia"/>
        </w:rPr>
        <w:t xml:space="preserve"> 6-11</w:t>
      </w:r>
      <w:r>
        <w:t xml:space="preserve"> PE模块</w:t>
      </w:r>
      <w:r>
        <w:rPr>
          <w:rFonts w:hint="eastAsia"/>
        </w:rPr>
        <w:t>计算</w:t>
      </w:r>
      <w:r>
        <w:t>测试结果图</w:t>
      </w:r>
    </w:p>
    <w:p w14:paraId="68886706" w14:textId="77777777" w:rsidR="00A42E0D" w:rsidRDefault="0032352A">
      <w:r>
        <w:tab/>
        <w:t>这里主要验证pe单元的计算结果正确性</w:t>
      </w:r>
      <w:r>
        <w:rPr>
          <w:rFonts w:hint="eastAsia"/>
        </w:rPr>
        <w:t>，一个p</w:t>
      </w:r>
      <w:r>
        <w:t>e的主要组成是一个</w:t>
      </w:r>
      <w:r>
        <w:rPr>
          <w:rFonts w:hint="eastAsia"/>
        </w:rPr>
        <w:t>8位的乘法器和一个1</w:t>
      </w:r>
      <w:r>
        <w:t>6位的加法器</w:t>
      </w:r>
      <w:r>
        <w:rPr>
          <w:rFonts w:hint="eastAsia"/>
        </w:rPr>
        <w:t>。</w:t>
      </w:r>
      <w:r>
        <w:t>data_out是乘法器的运算结果</w:t>
      </w:r>
      <w:r>
        <w:rPr>
          <w:rFonts w:hint="eastAsia"/>
        </w:rPr>
        <w:t>，刚开始两个周期05*</w:t>
      </w:r>
      <w:r>
        <w:t>87</w:t>
      </w:r>
      <w:r>
        <w:rPr>
          <w:rFonts w:hint="eastAsia"/>
        </w:rPr>
        <w:t>（H</w:t>
      </w:r>
      <w:r>
        <w:t>EX</w:t>
      </w:r>
      <w:r>
        <w:rPr>
          <w:rFonts w:hint="eastAsia"/>
        </w:rPr>
        <w:t>），即5*（-</w:t>
      </w:r>
      <w:r>
        <w:t>7</w:t>
      </w:r>
      <w:r>
        <w:rPr>
          <w:rFonts w:hint="eastAsia"/>
        </w:rPr>
        <w:t>）=-</w:t>
      </w:r>
      <w:r>
        <w:t>35</w:t>
      </w:r>
      <w:r>
        <w:rPr>
          <w:rFonts w:hint="eastAsia"/>
        </w:rPr>
        <w:t>，</w:t>
      </w:r>
      <w:r>
        <w:t>即</w:t>
      </w:r>
      <w:r>
        <w:rPr>
          <w:rFonts w:hint="eastAsia"/>
        </w:rPr>
        <w:t>1</w:t>
      </w:r>
      <w:r>
        <w:t>6进制的</w:t>
      </w:r>
      <w:r>
        <w:rPr>
          <w:rFonts w:hint="eastAsia"/>
        </w:rPr>
        <w:t>8</w:t>
      </w:r>
      <w:r>
        <w:t>023结果正确</w:t>
      </w:r>
      <w:r>
        <w:rPr>
          <w:rFonts w:hint="eastAsia"/>
        </w:rPr>
        <w:t>。</w:t>
      </w:r>
      <w:r>
        <w:t>紧接着的两个周期</w:t>
      </w:r>
      <w:r>
        <w:rPr>
          <w:rFonts w:hint="eastAsia"/>
        </w:rPr>
        <w:t>8</w:t>
      </w:r>
      <w:r>
        <w:t>2</w:t>
      </w:r>
      <w:r>
        <w:rPr>
          <w:rFonts w:hint="eastAsia"/>
        </w:rPr>
        <w:t>*</w:t>
      </w:r>
      <w:r>
        <w:t>86和</w:t>
      </w:r>
      <w:r>
        <w:rPr>
          <w:rFonts w:hint="eastAsia"/>
        </w:rPr>
        <w:t>2*</w:t>
      </w:r>
      <w:r>
        <w:t>6</w:t>
      </w:r>
      <w:r>
        <w:rPr>
          <w:rFonts w:hint="eastAsia"/>
        </w:rPr>
        <w:t>，8</w:t>
      </w:r>
      <w:r>
        <w:t>2</w:t>
      </w:r>
      <w:r>
        <w:rPr>
          <w:rFonts w:hint="eastAsia"/>
        </w:rPr>
        <w:t>*</w:t>
      </w:r>
      <w:r>
        <w:t>86即为</w:t>
      </w:r>
      <w:r>
        <w:rPr>
          <w:rFonts w:hint="eastAsia"/>
        </w:rPr>
        <w:t>-</w:t>
      </w:r>
      <w:r>
        <w:t>2</w:t>
      </w:r>
      <w:r>
        <w:rPr>
          <w:rFonts w:hint="eastAsia"/>
        </w:rPr>
        <w:t>*（-</w:t>
      </w:r>
      <w:r>
        <w:t>6</w:t>
      </w:r>
      <w:r>
        <w:rPr>
          <w:rFonts w:hint="eastAsia"/>
        </w:rPr>
        <w:t>）=</w:t>
      </w:r>
      <w:r>
        <w:t>12</w:t>
      </w:r>
      <w:r>
        <w:rPr>
          <w:rFonts w:hint="eastAsia"/>
        </w:rPr>
        <w:t>，2*</w:t>
      </w:r>
      <w:r>
        <w:t>6的结果也是</w:t>
      </w:r>
      <w:r>
        <w:rPr>
          <w:rFonts w:hint="eastAsia"/>
        </w:rPr>
        <w:t>1</w:t>
      </w:r>
      <w:r>
        <w:t>2</w:t>
      </w:r>
      <w:r>
        <w:rPr>
          <w:rFonts w:hint="eastAsia"/>
        </w:rPr>
        <w:t>，</w:t>
      </w:r>
      <w:r>
        <w:t>所以data_out的结果输出是</w:t>
      </w:r>
      <w:r>
        <w:rPr>
          <w:rFonts w:hint="eastAsia"/>
        </w:rPr>
        <w:t>c（十六进制的1</w:t>
      </w:r>
      <w:r>
        <w:t>2</w:t>
      </w:r>
      <w:r>
        <w:rPr>
          <w:rFonts w:hint="eastAsia"/>
        </w:rPr>
        <w:t>），后面是0*</w:t>
      </w:r>
      <w:r>
        <w:t>87</w:t>
      </w:r>
      <w:r>
        <w:rPr>
          <w:rFonts w:hint="eastAsia"/>
        </w:rPr>
        <w:t>，</w:t>
      </w:r>
      <w:r>
        <w:t>所以结果都是</w:t>
      </w:r>
      <w:r>
        <w:rPr>
          <w:rFonts w:hint="eastAsia"/>
        </w:rPr>
        <w:t>0。</w:t>
      </w:r>
      <w:r>
        <w:t>Out是加法器的运算结果</w:t>
      </w:r>
      <w:r>
        <w:rPr>
          <w:rFonts w:hint="eastAsia"/>
        </w:rPr>
        <w:t>，</w:t>
      </w:r>
      <w:r>
        <w:t>前两个周期乘法器的结果都是</w:t>
      </w:r>
      <w:r>
        <w:rPr>
          <w:rFonts w:hint="eastAsia"/>
        </w:rPr>
        <w:t>8</w:t>
      </w:r>
      <w:r>
        <w:t>023</w:t>
      </w:r>
      <w:r>
        <w:rPr>
          <w:rFonts w:hint="eastAsia"/>
        </w:rPr>
        <w:t>，</w:t>
      </w:r>
      <w:r>
        <w:t>所以第二个周期的</w:t>
      </w:r>
      <w:r>
        <w:rPr>
          <w:rFonts w:hint="eastAsia"/>
        </w:rPr>
        <w:t>o</w:t>
      </w:r>
      <w:r>
        <w:t>ut输出</w:t>
      </w:r>
      <w:r>
        <w:rPr>
          <w:rFonts w:hint="eastAsia"/>
        </w:rPr>
        <w:t>8</w:t>
      </w:r>
      <w:r>
        <w:t>046是两个</w:t>
      </w:r>
      <w:r>
        <w:rPr>
          <w:rFonts w:hint="eastAsia"/>
        </w:rPr>
        <w:t>8</w:t>
      </w:r>
      <w:r>
        <w:t>023相加</w:t>
      </w:r>
      <w:r>
        <w:rPr>
          <w:rFonts w:hint="eastAsia"/>
        </w:rPr>
        <w:t>，</w:t>
      </w:r>
      <w:r>
        <w:t>因为紧接着的两个周期输出的是正</w:t>
      </w:r>
      <w:r>
        <w:rPr>
          <w:rFonts w:hint="eastAsia"/>
        </w:rPr>
        <w:t>1</w:t>
      </w:r>
      <w:r>
        <w:t>2</w:t>
      </w:r>
      <w:r>
        <w:rPr>
          <w:rFonts w:hint="eastAsia"/>
        </w:rPr>
        <w:t>，</w:t>
      </w:r>
      <w:r>
        <w:t>所以</w:t>
      </w:r>
      <w:r>
        <w:rPr>
          <w:rFonts w:hint="eastAsia"/>
        </w:rPr>
        <w:t>8</w:t>
      </w:r>
      <w:r>
        <w:t>046开始递减直到</w:t>
      </w:r>
      <w:r>
        <w:rPr>
          <w:rFonts w:hint="eastAsia"/>
        </w:rPr>
        <w:t>8</w:t>
      </w:r>
      <w:r>
        <w:t>02e</w:t>
      </w:r>
      <w:r>
        <w:rPr>
          <w:rFonts w:hint="eastAsia"/>
        </w:rPr>
        <w:t>。</w:t>
      </w:r>
      <w:r>
        <w:t>8046十进制是</w:t>
      </w:r>
      <w:r>
        <w:rPr>
          <w:rFonts w:hint="eastAsia"/>
        </w:rPr>
        <w:t>-</w:t>
      </w:r>
      <w:r>
        <w:t>70</w:t>
      </w:r>
      <w:r>
        <w:rPr>
          <w:rFonts w:hint="eastAsia"/>
        </w:rPr>
        <w:t>,8</w:t>
      </w:r>
      <w:r>
        <w:t>02e十进制是</w:t>
      </w:r>
      <w:r>
        <w:rPr>
          <w:rFonts w:hint="eastAsia"/>
        </w:rPr>
        <w:t>-</w:t>
      </w:r>
      <w:r>
        <w:t>46</w:t>
      </w:r>
      <w:r>
        <w:rPr>
          <w:rFonts w:hint="eastAsia"/>
        </w:rPr>
        <w:t>，即(-</w:t>
      </w:r>
      <w:r>
        <w:t>70)</w:t>
      </w:r>
      <w:r>
        <w:rPr>
          <w:rFonts w:hint="eastAsia"/>
        </w:rPr>
        <w:t>+</w:t>
      </w:r>
      <w:r>
        <w:t>12</w:t>
      </w:r>
      <w:r>
        <w:rPr>
          <w:rFonts w:hint="eastAsia"/>
        </w:rPr>
        <w:t>+</w:t>
      </w:r>
      <w:r>
        <w:t>12</w:t>
      </w:r>
      <w:r>
        <w:rPr>
          <w:rFonts w:hint="eastAsia"/>
        </w:rPr>
        <w:t>=</w:t>
      </w:r>
      <w:r>
        <w:t>-46,结果正确</w:t>
      </w:r>
      <w:r>
        <w:rPr>
          <w:rFonts w:hint="eastAsia"/>
        </w:rPr>
        <w:t>。</w:t>
      </w:r>
    </w:p>
    <w:p w14:paraId="53E53F40" w14:textId="77777777" w:rsidR="00A42E0D" w:rsidRDefault="0032352A">
      <w:r>
        <w:tab/>
        <w:t>这里还有很重要的一点就是</w:t>
      </w:r>
      <w:r>
        <w:rPr>
          <w:rFonts w:hint="eastAsia"/>
        </w:rPr>
        <w:t>，1</w:t>
      </w:r>
      <w:r>
        <w:t>6bit的加法器输出是</w:t>
      </w:r>
      <w:r>
        <w:rPr>
          <w:rFonts w:hint="eastAsia"/>
        </w:rPr>
        <w:t>1</w:t>
      </w:r>
      <w:r>
        <w:t>6bit的累加结果</w:t>
      </w:r>
      <w:r>
        <w:rPr>
          <w:rFonts w:hint="eastAsia"/>
        </w:rPr>
        <w:t>，</w:t>
      </w:r>
      <w:r>
        <w:t>因为这一层的输出仍然是下一层的输入</w:t>
      </w:r>
      <w:r>
        <w:rPr>
          <w:rFonts w:hint="eastAsia"/>
        </w:rPr>
        <w:t>，</w:t>
      </w:r>
      <w:r>
        <w:t>所以位宽要保持</w:t>
      </w:r>
      <w:r>
        <w:rPr>
          <w:rFonts w:hint="eastAsia"/>
        </w:rPr>
        <w:t>8</w:t>
      </w:r>
      <w:r>
        <w:t>bit</w:t>
      </w:r>
      <w:r>
        <w:rPr>
          <w:rFonts w:hint="eastAsia"/>
        </w:rPr>
        <w:t>，要进行截断。</w:t>
      </w:r>
      <w:r>
        <w:t>因为输入</w:t>
      </w:r>
      <w:r>
        <w:rPr>
          <w:rFonts w:hint="eastAsia"/>
        </w:rPr>
        <w:t>8</w:t>
      </w:r>
      <w:r>
        <w:t>bit的数是一个小数</w:t>
      </w:r>
      <w:r>
        <w:rPr>
          <w:rFonts w:hint="eastAsia"/>
        </w:rPr>
        <w:t>，位数分配是1（符号位）+</w:t>
      </w:r>
      <w:r>
        <w:t>2</w:t>
      </w:r>
      <w:r>
        <w:rPr>
          <w:rFonts w:hint="eastAsia"/>
        </w:rPr>
        <w:t>（整数位）+</w:t>
      </w:r>
      <w:r>
        <w:t>5</w:t>
      </w:r>
      <w:r>
        <w:rPr>
          <w:rFonts w:hint="eastAsia"/>
        </w:rPr>
        <w:t>（小数位）=</w:t>
      </w:r>
      <w:r>
        <w:t>8位</w:t>
      </w:r>
      <w:r>
        <w:rPr>
          <w:rFonts w:hint="eastAsia"/>
        </w:rPr>
        <w:t>，</w:t>
      </w:r>
      <w:r>
        <w:t>所以</w:t>
      </w:r>
      <w:r>
        <w:rPr>
          <w:rFonts w:hint="eastAsia"/>
        </w:rPr>
        <w:t>1</w:t>
      </w:r>
      <w:r>
        <w:t>6位的累加结果</w:t>
      </w:r>
      <w:r>
        <w:rPr>
          <w:rFonts w:hint="eastAsia"/>
        </w:rPr>
        <w:t>，</w:t>
      </w:r>
      <w:r>
        <w:t>位数分配是</w:t>
      </w:r>
      <w:r>
        <w:rPr>
          <w:rFonts w:hint="eastAsia"/>
        </w:rPr>
        <w:t>1（符号位）+</w:t>
      </w:r>
      <w:r>
        <w:t>5</w:t>
      </w:r>
      <w:r>
        <w:rPr>
          <w:rFonts w:hint="eastAsia"/>
        </w:rPr>
        <w:t>（整数位）+</w:t>
      </w:r>
      <w:r>
        <w:t>10</w:t>
      </w:r>
      <w:r>
        <w:rPr>
          <w:rFonts w:hint="eastAsia"/>
        </w:rPr>
        <w:t>（小数位）=</w:t>
      </w:r>
      <w:r>
        <w:t>16位</w:t>
      </w:r>
      <w:r>
        <w:rPr>
          <w:rFonts w:hint="eastAsia"/>
        </w:rPr>
        <w:t>，进行截断取8位，即取最高的符号位1、整数位低2位、小数位的高5位，一共8位，所以8</w:t>
      </w:r>
      <w:r>
        <w:t>02e</w:t>
      </w:r>
      <w:r>
        <w:rPr>
          <w:rFonts w:hint="eastAsia"/>
        </w:rPr>
        <w:t>（1</w:t>
      </w:r>
      <w:r>
        <w:t>000_0000_0010_1110</w:t>
      </w:r>
      <w:r>
        <w:rPr>
          <w:rFonts w:hint="eastAsia"/>
        </w:rPr>
        <w:t>）</w:t>
      </w:r>
      <w:r>
        <w:t>的截断结果为</w:t>
      </w:r>
      <w:r>
        <w:rPr>
          <w:rFonts w:hint="eastAsia"/>
        </w:rPr>
        <w:t>1</w:t>
      </w:r>
      <w:r>
        <w:t>0000001</w:t>
      </w:r>
      <w:r>
        <w:rPr>
          <w:rFonts w:hint="eastAsia"/>
        </w:rPr>
        <w:t>（H</w:t>
      </w:r>
      <w:r>
        <w:t>EX为</w:t>
      </w:r>
      <w:r>
        <w:rPr>
          <w:rFonts w:hint="eastAsia"/>
        </w:rPr>
        <w:t>8</w:t>
      </w:r>
      <w:r>
        <w:t>1</w:t>
      </w:r>
      <w:r>
        <w:rPr>
          <w:rFonts w:hint="eastAsia"/>
        </w:rPr>
        <w:t>），与上面的波形一致，仿真结果正确。</w:t>
      </w:r>
    </w:p>
    <w:p w14:paraId="1CB84D93" w14:textId="77777777" w:rsidR="00A42E0D" w:rsidRDefault="0032352A">
      <w:pPr>
        <w:pStyle w:val="2"/>
        <w:spacing w:before="156" w:after="156"/>
      </w:pPr>
      <w:bookmarkStart w:id="194" w:name="_Toc62134280"/>
      <w:r>
        <w:t>6.5 Output_regfile &amp; Relu_Pooling测试</w:t>
      </w:r>
      <w:bookmarkEnd w:id="194"/>
    </w:p>
    <w:p w14:paraId="6584B347" w14:textId="77777777" w:rsidR="00A42E0D" w:rsidRDefault="0032352A">
      <w:r>
        <w:tab/>
        <w:t>Output_regfile的数据输入是PE_array的计算结果输出，每一列的PE都接一个Output_regfile和Relu_Pooling，然后各个Relu_Pooling再按照时序的顺序输出到In_out buffer中。</w:t>
      </w:r>
    </w:p>
    <w:p w14:paraId="2EDE9172" w14:textId="77777777" w:rsidR="00A42E0D" w:rsidRDefault="0032352A">
      <w:pPr>
        <w:pStyle w:val="3"/>
        <w:spacing w:before="156" w:after="156"/>
      </w:pPr>
      <w:bookmarkStart w:id="195" w:name="_Toc62134281"/>
      <w:r>
        <w:lastRenderedPageBreak/>
        <w:t>6.5.1 Output_regfile模块测试</w:t>
      </w:r>
      <w:bookmarkEnd w:id="195"/>
    </w:p>
    <w:p w14:paraId="2B7E9669" w14:textId="77777777" w:rsidR="00A42E0D" w:rsidRDefault="0032352A">
      <w:pPr>
        <w:rPr>
          <w:b/>
          <w:bCs/>
        </w:rPr>
      </w:pPr>
      <w:r>
        <w:tab/>
      </w:r>
      <w:r>
        <w:rPr>
          <w:b/>
          <w:bCs/>
        </w:rPr>
        <w:t>数据写入：</w:t>
      </w:r>
    </w:p>
    <w:p w14:paraId="325D0560" w14:textId="77777777" w:rsidR="00A42E0D" w:rsidRDefault="0032352A">
      <w:r>
        <w:rPr>
          <w:noProof/>
        </w:rPr>
        <w:drawing>
          <wp:inline distT="0" distB="0" distL="0" distR="0" wp14:anchorId="65B09B9D" wp14:editId="434ECD05">
            <wp:extent cx="5494020" cy="1790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9"/>
                    <a:stretch>
                      <a:fillRect/>
                    </a:stretch>
                  </pic:blipFill>
                  <pic:spPr>
                    <a:xfrm>
                      <a:off x="0" y="0"/>
                      <a:ext cx="5496661" cy="1791504"/>
                    </a:xfrm>
                    <a:prstGeom prst="rect">
                      <a:avLst/>
                    </a:prstGeom>
                  </pic:spPr>
                </pic:pic>
              </a:graphicData>
            </a:graphic>
          </wp:inline>
        </w:drawing>
      </w:r>
    </w:p>
    <w:p w14:paraId="35A3F570" w14:textId="77777777" w:rsidR="00A42E0D" w:rsidRDefault="0032352A">
      <w:pPr>
        <w:pStyle w:val="ae"/>
        <w:spacing w:after="156"/>
      </w:pPr>
      <w:r>
        <w:t>图</w:t>
      </w:r>
      <w:r>
        <w:rPr>
          <w:rFonts w:hint="eastAsia"/>
        </w:rPr>
        <w:t xml:space="preserve"> 6-12</w:t>
      </w:r>
      <w:r>
        <w:t xml:space="preserve"> Output_regfile模块</w:t>
      </w:r>
      <w:r>
        <w:rPr>
          <w:rFonts w:hint="eastAsia"/>
        </w:rPr>
        <w:t>写入</w:t>
      </w:r>
      <w:r>
        <w:t>测试结果图</w:t>
      </w:r>
    </w:p>
    <w:p w14:paraId="6E0BA10D" w14:textId="77777777" w:rsidR="00A42E0D" w:rsidRDefault="0032352A">
      <w:r>
        <w:tab/>
        <w:t>按照上面的原理的原理介绍，红色为单数次的16个byte数据写入，蓝色为双数次的16个byte数据写入，如此反复循环写入直到结束。</w:t>
      </w:r>
    </w:p>
    <w:p w14:paraId="4F2E67FB" w14:textId="77777777" w:rsidR="00A42E0D" w:rsidRDefault="0032352A">
      <w:pPr>
        <w:rPr>
          <w:b/>
          <w:bCs/>
        </w:rPr>
      </w:pPr>
      <w:r>
        <w:tab/>
      </w:r>
      <w:r>
        <w:rPr>
          <w:b/>
          <w:bCs/>
        </w:rPr>
        <w:t>数据读出：（举例：P=2,S=1的情况）</w:t>
      </w:r>
    </w:p>
    <w:p w14:paraId="4257F68E" w14:textId="77777777" w:rsidR="00A42E0D" w:rsidRDefault="0032352A">
      <w:r>
        <w:tab/>
        <w:t>Output_regfile的数据读出有三种情况，输入的数据是0-f的循环，具体如下：</w:t>
      </w:r>
    </w:p>
    <w:p w14:paraId="439A6E6B" w14:textId="77777777" w:rsidR="00A42E0D" w:rsidRDefault="0032352A">
      <w:r>
        <w:rPr>
          <w:noProof/>
        </w:rPr>
        <w:drawing>
          <wp:inline distT="0" distB="0" distL="0" distR="0" wp14:anchorId="411C23BD" wp14:editId="6F93EB37">
            <wp:extent cx="5334000" cy="1962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0"/>
                    <a:stretch>
                      <a:fillRect/>
                    </a:stretch>
                  </pic:blipFill>
                  <pic:spPr>
                    <a:xfrm>
                      <a:off x="0" y="0"/>
                      <a:ext cx="5340506" cy="1964422"/>
                    </a:xfrm>
                    <a:prstGeom prst="rect">
                      <a:avLst/>
                    </a:prstGeom>
                  </pic:spPr>
                </pic:pic>
              </a:graphicData>
            </a:graphic>
          </wp:inline>
        </w:drawing>
      </w:r>
    </w:p>
    <w:p w14:paraId="168AC7A1" w14:textId="77777777" w:rsidR="00A42E0D" w:rsidRDefault="0032352A">
      <w:pPr>
        <w:pStyle w:val="ae"/>
        <w:spacing w:after="156"/>
      </w:pPr>
      <w:r>
        <w:t>图</w:t>
      </w:r>
      <w:r>
        <w:rPr>
          <w:rFonts w:hint="eastAsia"/>
        </w:rPr>
        <w:t xml:space="preserve"> 6-13</w:t>
      </w:r>
      <w:r>
        <w:t xml:space="preserve"> Output_regfile模块</w:t>
      </w:r>
      <w:r>
        <w:rPr>
          <w:rFonts w:hint="eastAsia"/>
        </w:rPr>
        <w:t>读出</w:t>
      </w:r>
      <w:r>
        <w:t>测试结果图</w:t>
      </w:r>
    </w:p>
    <w:p w14:paraId="65192D46" w14:textId="77777777" w:rsidR="00A42E0D" w:rsidRDefault="0032352A">
      <w:r>
        <w:tab/>
        <w:t>如红框所示，地址从0（红圈1）开始读，到地址e（红圈15）结束，每次读出2个（P个）byte的数据输出给RP，而且数据的间隔为1（S=1），验证正确。</w:t>
      </w:r>
    </w:p>
    <w:p w14:paraId="11EAC2B4" w14:textId="77777777" w:rsidR="00A42E0D" w:rsidRDefault="0032352A">
      <w:r>
        <w:rPr>
          <w:noProof/>
        </w:rPr>
        <w:lastRenderedPageBreak/>
        <w:drawing>
          <wp:inline distT="0" distB="0" distL="0" distR="0" wp14:anchorId="18B389DB" wp14:editId="3ABC4730">
            <wp:extent cx="5274310" cy="17837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1"/>
                    <a:stretch>
                      <a:fillRect/>
                    </a:stretch>
                  </pic:blipFill>
                  <pic:spPr>
                    <a:xfrm>
                      <a:off x="0" y="0"/>
                      <a:ext cx="5274310" cy="1784200"/>
                    </a:xfrm>
                    <a:prstGeom prst="rect">
                      <a:avLst/>
                    </a:prstGeom>
                  </pic:spPr>
                </pic:pic>
              </a:graphicData>
            </a:graphic>
          </wp:inline>
        </w:drawing>
      </w:r>
    </w:p>
    <w:p w14:paraId="763C38EC" w14:textId="77777777" w:rsidR="00A42E0D" w:rsidRDefault="0032352A">
      <w:pPr>
        <w:pStyle w:val="ae"/>
        <w:spacing w:after="156"/>
      </w:pPr>
      <w:r>
        <w:t>图</w:t>
      </w:r>
      <w:r>
        <w:rPr>
          <w:rFonts w:hint="eastAsia"/>
        </w:rPr>
        <w:t xml:space="preserve"> 6-14</w:t>
      </w:r>
      <w:r>
        <w:t xml:space="preserve"> Output_regfile模块</w:t>
      </w:r>
      <w:r>
        <w:rPr>
          <w:rFonts w:hint="eastAsia"/>
        </w:rPr>
        <w:t>读出</w:t>
      </w:r>
      <w:r>
        <w:t>测试结果图</w:t>
      </w:r>
    </w:p>
    <w:p w14:paraId="7F60A526" w14:textId="77777777" w:rsidR="00A42E0D" w:rsidRDefault="0032352A">
      <w:r>
        <w:tab/>
        <w:t>如蓝框所示，地址从f（红圈16）开始读，到地址1e（蓝圈31）结束，每次读出2个（P个）byte的数据输出给RP，而且数据的间隔为1（S=1），验证正确。</w:t>
      </w:r>
    </w:p>
    <w:p w14:paraId="39ACA6E7" w14:textId="77777777" w:rsidR="00A42E0D" w:rsidRDefault="0032352A">
      <w:r>
        <w:rPr>
          <w:noProof/>
        </w:rPr>
        <w:drawing>
          <wp:inline distT="0" distB="0" distL="0" distR="0" wp14:anchorId="6403D1DB" wp14:editId="01969B19">
            <wp:extent cx="5274310" cy="18827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2"/>
                    <a:stretch>
                      <a:fillRect/>
                    </a:stretch>
                  </pic:blipFill>
                  <pic:spPr>
                    <a:xfrm>
                      <a:off x="0" y="0"/>
                      <a:ext cx="5274310" cy="1883093"/>
                    </a:xfrm>
                    <a:prstGeom prst="rect">
                      <a:avLst/>
                    </a:prstGeom>
                  </pic:spPr>
                </pic:pic>
              </a:graphicData>
            </a:graphic>
          </wp:inline>
        </w:drawing>
      </w:r>
    </w:p>
    <w:p w14:paraId="2F8BCEC0" w14:textId="77777777" w:rsidR="00A42E0D" w:rsidRDefault="0032352A">
      <w:pPr>
        <w:pStyle w:val="ae"/>
        <w:spacing w:after="156"/>
      </w:pPr>
      <w:r>
        <w:t>图</w:t>
      </w:r>
      <w:r>
        <w:rPr>
          <w:rFonts w:hint="eastAsia"/>
        </w:rPr>
        <w:t xml:space="preserve"> 6-15</w:t>
      </w:r>
      <w:r>
        <w:t xml:space="preserve"> Output_regfile模块</w:t>
      </w:r>
      <w:r>
        <w:rPr>
          <w:rFonts w:hint="eastAsia"/>
        </w:rPr>
        <w:t>读出</w:t>
      </w:r>
      <w:r>
        <w:t>测试结果图</w:t>
      </w:r>
    </w:p>
    <w:p w14:paraId="218765A2" w14:textId="77777777" w:rsidR="00A42E0D" w:rsidRDefault="0032352A">
      <w:r>
        <w:tab/>
        <w:t>如绿框所示，地址从1f（蓝圈32）开始读，到地址e（绿圈15）结束，每次读出2个（P个）byte的数据输出给RP，而且数据的间隔为1（S=1），验证正确。</w:t>
      </w:r>
    </w:p>
    <w:p w14:paraId="6252AF12" w14:textId="77777777" w:rsidR="00A42E0D" w:rsidRDefault="0032352A">
      <w:pPr>
        <w:pStyle w:val="3"/>
        <w:spacing w:before="156" w:after="156"/>
      </w:pPr>
      <w:bookmarkStart w:id="196" w:name="_Toc62134282"/>
      <w:r>
        <w:t>6.5.2 Relu_Pooling模块测试</w:t>
      </w:r>
      <w:bookmarkEnd w:id="196"/>
    </w:p>
    <w:p w14:paraId="191340B9" w14:textId="77777777" w:rsidR="00A42E0D" w:rsidRDefault="0032352A">
      <w:r>
        <w:rPr>
          <w:noProof/>
        </w:rPr>
        <w:drawing>
          <wp:inline distT="0" distB="0" distL="0" distR="0" wp14:anchorId="09C8CE13" wp14:editId="77966706">
            <wp:extent cx="5274310" cy="14973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3"/>
                    <a:stretch>
                      <a:fillRect/>
                    </a:stretch>
                  </pic:blipFill>
                  <pic:spPr>
                    <a:xfrm>
                      <a:off x="0" y="0"/>
                      <a:ext cx="5274310" cy="1497438"/>
                    </a:xfrm>
                    <a:prstGeom prst="rect">
                      <a:avLst/>
                    </a:prstGeom>
                  </pic:spPr>
                </pic:pic>
              </a:graphicData>
            </a:graphic>
          </wp:inline>
        </w:drawing>
      </w:r>
    </w:p>
    <w:p w14:paraId="12A6C45D" w14:textId="77777777" w:rsidR="00A42E0D" w:rsidRDefault="0032352A">
      <w:pPr>
        <w:pStyle w:val="ae"/>
        <w:spacing w:after="156"/>
      </w:pPr>
      <w:r>
        <w:t>图</w:t>
      </w:r>
      <w:r>
        <w:rPr>
          <w:rFonts w:hint="eastAsia"/>
        </w:rPr>
        <w:t xml:space="preserve"> 6-16</w:t>
      </w:r>
      <w:r>
        <w:t xml:space="preserve"> Relu_Pooling模块测试结果图</w:t>
      </w:r>
    </w:p>
    <w:p w14:paraId="22C7DE62" w14:textId="77777777" w:rsidR="00A42E0D" w:rsidRDefault="0032352A">
      <w:r>
        <w:lastRenderedPageBreak/>
        <w:tab/>
        <w:t>红框中一共有8次数据的输入，左边第一列全是负数，所以RP_OData输出为0，第二列和第三列最大值分别为1和0，所以输出分别为1和0，后面的列输出都大于2，所以最终输出2，符合要求。</w:t>
      </w:r>
    </w:p>
    <w:p w14:paraId="68AB0AB9" w14:textId="77777777" w:rsidR="00A42E0D" w:rsidRDefault="0032352A">
      <w:pPr>
        <w:pStyle w:val="3"/>
        <w:spacing w:before="156" w:after="156"/>
      </w:pPr>
      <w:bookmarkStart w:id="197" w:name="_Toc62134283"/>
      <w:r>
        <w:t>6.5.3 Output_regfile&amp;Relu_Pooling联合测试</w:t>
      </w:r>
      <w:bookmarkEnd w:id="197"/>
    </w:p>
    <w:p w14:paraId="04C75319" w14:textId="77777777" w:rsidR="00A42E0D" w:rsidRDefault="0032352A">
      <w:r>
        <w:rPr>
          <w:noProof/>
        </w:rPr>
        <w:drawing>
          <wp:inline distT="0" distB="0" distL="0" distR="0" wp14:anchorId="5FFB3864" wp14:editId="43AF4971">
            <wp:extent cx="5274310" cy="11042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4"/>
                    <a:stretch>
                      <a:fillRect/>
                    </a:stretch>
                  </pic:blipFill>
                  <pic:spPr>
                    <a:xfrm>
                      <a:off x="0" y="0"/>
                      <a:ext cx="5274310" cy="1104308"/>
                    </a:xfrm>
                    <a:prstGeom prst="rect">
                      <a:avLst/>
                    </a:prstGeom>
                  </pic:spPr>
                </pic:pic>
              </a:graphicData>
            </a:graphic>
          </wp:inline>
        </w:drawing>
      </w:r>
    </w:p>
    <w:p w14:paraId="6DCB8B2B" w14:textId="77777777" w:rsidR="00A42E0D" w:rsidRDefault="0032352A">
      <w:pPr>
        <w:pStyle w:val="ae"/>
        <w:spacing w:after="156"/>
      </w:pPr>
      <w:r>
        <w:t>图</w:t>
      </w:r>
      <w:r>
        <w:rPr>
          <w:rFonts w:hint="eastAsia"/>
        </w:rPr>
        <w:t xml:space="preserve"> 6-17</w:t>
      </w:r>
      <w:r>
        <w:t xml:space="preserve"> Output_regfile&amp;Relu_Pooling联合测试结果图</w:t>
      </w:r>
    </w:p>
    <w:p w14:paraId="34A6ED74" w14:textId="77777777" w:rsidR="00A42E0D" w:rsidRDefault="0032352A">
      <w:r>
        <w:tab/>
        <w:t>综上所述，联合测试波形如上。</w:t>
      </w:r>
    </w:p>
    <w:p w14:paraId="02F0464C" w14:textId="77777777" w:rsidR="00A42E0D" w:rsidRDefault="00A42E0D"/>
    <w:p w14:paraId="56C58C34" w14:textId="77777777" w:rsidR="00A42E0D" w:rsidRDefault="00A42E0D"/>
    <w:p w14:paraId="73A08261" w14:textId="77777777" w:rsidR="00A42E0D" w:rsidRDefault="0032352A">
      <w:pPr>
        <w:pStyle w:val="2"/>
        <w:spacing w:before="156" w:after="156"/>
      </w:pPr>
      <w:bookmarkStart w:id="198" w:name="_Toc50846953"/>
      <w:bookmarkStart w:id="199" w:name="_Toc62134284"/>
      <w:r>
        <w:rPr>
          <w:rFonts w:hint="eastAsia"/>
        </w:rPr>
        <w:t>6</w:t>
      </w:r>
      <w:r>
        <w:t xml:space="preserve">.6 </w:t>
      </w:r>
      <w:r>
        <w:rPr>
          <w:rFonts w:hint="eastAsia"/>
        </w:rPr>
        <w:t>系统各指标测试结果</w:t>
      </w:r>
      <w:bookmarkEnd w:id="198"/>
      <w:bookmarkEnd w:id="199"/>
    </w:p>
    <w:p w14:paraId="6FB6ABC3" w14:textId="77777777" w:rsidR="00A42E0D" w:rsidRDefault="0032352A">
      <w:pPr>
        <w:pStyle w:val="3"/>
        <w:spacing w:before="156" w:after="156"/>
      </w:pPr>
      <w:bookmarkStart w:id="200" w:name="_Toc45708878"/>
      <w:bookmarkStart w:id="201" w:name="_Toc50846954"/>
      <w:bookmarkStart w:id="202" w:name="_Toc62134285"/>
      <w:r>
        <w:rPr>
          <w:rFonts w:hint="eastAsia"/>
        </w:rPr>
        <w:t>6</w:t>
      </w:r>
      <w:r>
        <w:t xml:space="preserve">.6.1 </w:t>
      </w:r>
      <w:bookmarkEnd w:id="200"/>
      <w:r>
        <w:rPr>
          <w:rFonts w:hint="eastAsia"/>
        </w:rPr>
        <w:t>S</w:t>
      </w:r>
      <w:r>
        <w:t>OC</w:t>
      </w:r>
      <w:r>
        <w:rPr>
          <w:rFonts w:hint="eastAsia"/>
        </w:rPr>
        <w:t>性能测试结果</w:t>
      </w:r>
      <w:bookmarkEnd w:id="201"/>
      <w:bookmarkEnd w:id="202"/>
    </w:p>
    <w:p w14:paraId="4DE840AA" w14:textId="77777777" w:rsidR="00A42E0D" w:rsidRDefault="0032352A">
      <w:pPr>
        <w:ind w:firstLine="480"/>
      </w:pPr>
      <w:r>
        <w:rPr>
          <w:rFonts w:hint="eastAsia"/>
        </w:rPr>
        <w:t>软件计算是利用</w:t>
      </w:r>
      <w:r>
        <w:t>cpu内部的硬件计算单元去进行计算，cpu的计算能力往往有限，但是具有通用性。硬件计算是利用专用的硬件模块去进行计算，计算效率更高，具有专用性。</w:t>
      </w:r>
    </w:p>
    <w:p w14:paraId="62059817" w14:textId="77777777" w:rsidR="00A42E0D" w:rsidRDefault="0032352A">
      <w:pPr>
        <w:ind w:firstLine="480"/>
      </w:pPr>
      <w:r>
        <w:rPr>
          <w:rFonts w:hint="eastAsia"/>
        </w:rPr>
        <w:t>基本上现在大部分机器学习都是基于神经网络实现的，但是需要大量计算，这些计算在</w:t>
      </w:r>
      <w:r>
        <w:t>cpu上还不够快，所以使用硬件加速器的设计，因为里面有大量的计算单元可以做矩阵计算，例如中科院的DianNao，google的TPU,eyeriss,GPU等等，专门用于加速运算。</w:t>
      </w:r>
      <w:r>
        <w:rPr>
          <w:rFonts w:hint="eastAsia"/>
        </w:rPr>
        <w:t>但是软件计算的好处就在于灵活，都可以做，但是速度比硬件慢，专用的硬件只能做专用的事情</w:t>
      </w:r>
      <w:r>
        <w:t>。本设计中软件的仿真时间和硬件的仿真时间如下图所示</w:t>
      </w:r>
      <w:r>
        <w:rPr>
          <w:rFonts w:hint="eastAsia"/>
        </w:rPr>
        <w:t>。</w:t>
      </w:r>
    </w:p>
    <w:p w14:paraId="0BA89E7F" w14:textId="77777777" w:rsidR="00A42E0D" w:rsidRDefault="00A42E0D"/>
    <w:p w14:paraId="5ED53671" w14:textId="77777777" w:rsidR="00A42E0D" w:rsidRDefault="00A42E0D"/>
    <w:p w14:paraId="349671C1" w14:textId="77777777" w:rsidR="00A42E0D" w:rsidRDefault="00A42E0D"/>
    <w:p w14:paraId="0A96D7C0" w14:textId="77777777" w:rsidR="00A42E0D" w:rsidRDefault="00A42E0D"/>
    <w:p w14:paraId="57DFA409" w14:textId="77777777" w:rsidR="00A42E0D" w:rsidRDefault="00A42E0D"/>
    <w:p w14:paraId="39A4CB75" w14:textId="77777777" w:rsidR="00A42E0D" w:rsidRDefault="0032352A">
      <w:r>
        <w:rPr>
          <w:noProof/>
        </w:rPr>
        <w:lastRenderedPageBreak/>
        <mc:AlternateContent>
          <mc:Choice Requires="wps">
            <w:drawing>
              <wp:anchor distT="0" distB="0" distL="114300" distR="114300" simplePos="0" relativeHeight="251659264" behindDoc="0" locked="0" layoutInCell="1" allowOverlap="1" wp14:anchorId="36A14A38" wp14:editId="64A91BD6">
                <wp:simplePos x="0" y="0"/>
                <wp:positionH relativeFrom="column">
                  <wp:posOffset>668655</wp:posOffset>
                </wp:positionH>
                <wp:positionV relativeFrom="paragraph">
                  <wp:posOffset>55245</wp:posOffset>
                </wp:positionV>
                <wp:extent cx="1009650" cy="314325"/>
                <wp:effectExtent l="19050" t="19050" r="19050" b="28575"/>
                <wp:wrapNone/>
                <wp:docPr id="388" name="矩形 388"/>
                <wp:cNvGraphicFramePr/>
                <a:graphic xmlns:a="http://schemas.openxmlformats.org/drawingml/2006/main">
                  <a:graphicData uri="http://schemas.microsoft.com/office/word/2010/wordprocessingShape">
                    <wps:wsp>
                      <wps:cNvSpPr/>
                      <wps:spPr>
                        <a:xfrm>
                          <a:off x="0" y="0"/>
                          <a:ext cx="1009650" cy="314325"/>
                        </a:xfrm>
                        <a:prstGeom prst="rect">
                          <a:avLst/>
                        </a:prstGeom>
                        <a:noFill/>
                        <a:ln w="28575" cap="flat" cmpd="sng" algn="ctr">
                          <a:solidFill>
                            <a:srgbClr val="FF0000"/>
                          </a:solidFill>
                          <a:prstDash val="solid"/>
                          <a:miter lim="800000"/>
                        </a:ln>
                        <a:effectLst/>
                      </wps:spPr>
                      <wps:txbx>
                        <w:txbxContent>
                          <w:p w14:paraId="6FCDC796" w14:textId="77777777" w:rsidR="00A42E0D" w:rsidRDefault="00A42E0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A14A38" id="矩形 388" o:spid="_x0000_s1026" style="position:absolute;left:0;text-align:left;margin-left:52.65pt;margin-top:4.35pt;width:79.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" filled="f" strokecolor="red" strokeweight="2.25pt">
                <v:textbox>
                  <w:txbxContent>
                    <w:p w14:paraId="6FCDC796" w14:textId="77777777" w:rsidR="00A42E0D" w:rsidRDefault="00A42E0D">
                      <w:pPr>
                        <w:jc w:val="center"/>
                      </w:pPr>
                    </w:p>
                  </w:txbxContent>
                </v:textbox>
              </v:rect>
            </w:pict>
          </mc:Fallback>
        </mc:AlternateContent>
      </w:r>
      <w:r>
        <w:rPr>
          <w:noProof/>
        </w:rPr>
        <w:drawing>
          <wp:inline distT="0" distB="0" distL="0" distR="0" wp14:anchorId="469DC43F" wp14:editId="2D7E871F">
            <wp:extent cx="5198745" cy="3998595"/>
            <wp:effectExtent l="0" t="0" r="1333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65"/>
                    <a:stretch>
                      <a:fillRect/>
                    </a:stretch>
                  </pic:blipFill>
                  <pic:spPr>
                    <a:xfrm>
                      <a:off x="0" y="0"/>
                      <a:ext cx="5198745" cy="3998595"/>
                    </a:xfrm>
                    <a:prstGeom prst="rect">
                      <a:avLst/>
                    </a:prstGeom>
                  </pic:spPr>
                </pic:pic>
              </a:graphicData>
            </a:graphic>
          </wp:inline>
        </w:drawing>
      </w:r>
    </w:p>
    <w:p w14:paraId="021E0759" w14:textId="77777777" w:rsidR="00A42E0D" w:rsidRDefault="0032352A">
      <w:pPr>
        <w:pStyle w:val="ae"/>
        <w:spacing w:after="156"/>
        <w:ind w:firstLineChars="1300" w:firstLine="2730"/>
        <w:jc w:val="both"/>
      </w:pPr>
      <w:r>
        <w:rPr>
          <w:rFonts w:hint="eastAsia"/>
        </w:rPr>
        <w:t>6-18</w:t>
      </w:r>
      <w:r>
        <w:t xml:space="preserve"> </w:t>
      </w:r>
      <w:r>
        <w:rPr>
          <w:rFonts w:hint="eastAsia"/>
        </w:rPr>
        <w:t>硬件仿真起始时间波形</w:t>
      </w:r>
      <w:r>
        <w:t>图</w:t>
      </w:r>
    </w:p>
    <w:p w14:paraId="550C8B84" w14:textId="77777777" w:rsidR="00A42E0D" w:rsidRDefault="0032352A">
      <w:pPr>
        <w:pStyle w:val="ae"/>
        <w:spacing w:after="156"/>
      </w:pPr>
      <w:r>
        <w:rPr>
          <w:noProof/>
        </w:rPr>
        <mc:AlternateContent>
          <mc:Choice Requires="wps">
            <w:drawing>
              <wp:anchor distT="0" distB="0" distL="114300" distR="114300" simplePos="0" relativeHeight="251660288" behindDoc="0" locked="0" layoutInCell="1" allowOverlap="1" wp14:anchorId="6A1268C1" wp14:editId="5F49B2AA">
                <wp:simplePos x="0" y="0"/>
                <wp:positionH relativeFrom="column">
                  <wp:posOffset>571500</wp:posOffset>
                </wp:positionH>
                <wp:positionV relativeFrom="paragraph">
                  <wp:posOffset>28575</wp:posOffset>
                </wp:positionV>
                <wp:extent cx="1009650" cy="314325"/>
                <wp:effectExtent l="19050" t="19050" r="19050" b="28575"/>
                <wp:wrapNone/>
                <wp:docPr id="389" name="矩形 389"/>
                <wp:cNvGraphicFramePr/>
                <a:graphic xmlns:a="http://schemas.openxmlformats.org/drawingml/2006/main">
                  <a:graphicData uri="http://schemas.microsoft.com/office/word/2010/wordprocessingShape">
                    <wps:wsp>
                      <wps:cNvSpPr/>
                      <wps:spPr>
                        <a:xfrm>
                          <a:off x="0" y="0"/>
                          <a:ext cx="1009650" cy="314325"/>
                        </a:xfrm>
                        <a:prstGeom prst="rect">
                          <a:avLst/>
                        </a:prstGeom>
                        <a:noFill/>
                        <a:ln w="28575" cap="flat" cmpd="sng" algn="ctr">
                          <a:solidFill>
                            <a:srgbClr val="FF0000"/>
                          </a:solidFill>
                          <a:prstDash val="solid"/>
                          <a:miter lim="800000"/>
                        </a:ln>
                        <a:effectLst/>
                      </wps:spPr>
                      <wps:txbx>
                        <w:txbxContent>
                          <w:p w14:paraId="6977DCC4" w14:textId="77777777" w:rsidR="00A42E0D" w:rsidRDefault="00A42E0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1268C1" id="矩形 389" o:spid="_x0000_s1027" style="position:absolute;left:0;text-align:left;margin-left:45pt;margin-top:2.25pt;width:79.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" filled="f" strokecolor="red" strokeweight="2.25pt">
                <v:textbox>
                  <w:txbxContent>
                    <w:p w14:paraId="6977DCC4" w14:textId="77777777" w:rsidR="00A42E0D" w:rsidRDefault="00A42E0D">
                      <w:pPr>
                        <w:jc w:val="center"/>
                      </w:pPr>
                    </w:p>
                  </w:txbxContent>
                </v:textbox>
              </v:rect>
            </w:pict>
          </mc:Fallback>
        </mc:AlternateContent>
      </w:r>
      <w:r>
        <w:rPr>
          <w:noProof/>
        </w:rPr>
        <w:drawing>
          <wp:inline distT="0" distB="0" distL="0" distR="0" wp14:anchorId="29581BF2" wp14:editId="3434D3E1">
            <wp:extent cx="5274310" cy="3407410"/>
            <wp:effectExtent l="0" t="0" r="2540" b="254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66"/>
                    <a:stretch>
                      <a:fillRect/>
                    </a:stretch>
                  </pic:blipFill>
                  <pic:spPr>
                    <a:xfrm>
                      <a:off x="0" y="0"/>
                      <a:ext cx="5285850" cy="3414889"/>
                    </a:xfrm>
                    <a:prstGeom prst="rect">
                      <a:avLst/>
                    </a:prstGeom>
                  </pic:spPr>
                </pic:pic>
              </a:graphicData>
            </a:graphic>
          </wp:inline>
        </w:drawing>
      </w:r>
    </w:p>
    <w:p w14:paraId="5D512AE9" w14:textId="77777777" w:rsidR="00A42E0D" w:rsidRDefault="0032352A">
      <w:pPr>
        <w:pStyle w:val="ae"/>
        <w:spacing w:after="156"/>
      </w:pPr>
      <w:r>
        <w:t>图</w:t>
      </w:r>
      <w:r>
        <w:rPr>
          <w:rFonts w:hint="eastAsia"/>
        </w:rPr>
        <w:t>6-19</w:t>
      </w:r>
      <w:r>
        <w:t xml:space="preserve"> </w:t>
      </w:r>
      <w:r>
        <w:rPr>
          <w:rFonts w:hint="eastAsia"/>
        </w:rPr>
        <w:t>硬件仿真结束时间波形</w:t>
      </w:r>
      <w:r>
        <w:t>图</w:t>
      </w:r>
    </w:p>
    <w:p w14:paraId="0DE802F7" w14:textId="77777777" w:rsidR="00A42E0D" w:rsidRDefault="0032352A">
      <w:pPr>
        <w:ind w:firstLine="480"/>
        <w:rPr>
          <w:sz w:val="21"/>
        </w:rPr>
      </w:pPr>
      <w:r>
        <w:tab/>
        <w:t>从写入指令的</w:t>
      </w:r>
      <w:r>
        <w:rPr>
          <w:rFonts w:hint="eastAsia"/>
        </w:rPr>
        <w:t>4</w:t>
      </w:r>
      <w:r>
        <w:t>340时间节点截止到</w:t>
      </w:r>
      <w:r>
        <w:rPr>
          <w:rFonts w:hint="eastAsia"/>
        </w:rPr>
        <w:t>C</w:t>
      </w:r>
      <w:r>
        <w:t>NN加速器到第八层结束的</w:t>
      </w:r>
      <w:r>
        <w:rPr>
          <w:rFonts w:hint="eastAsia"/>
        </w:rPr>
        <w:t>4</w:t>
      </w:r>
      <w:r>
        <w:t>041320</w:t>
      </w:r>
      <w:r>
        <w:lastRenderedPageBreak/>
        <w:t>时间节点</w:t>
      </w:r>
      <w:r>
        <w:rPr>
          <w:rFonts w:hint="eastAsia"/>
        </w:rPr>
        <w:t>，</w:t>
      </w:r>
      <w:r>
        <w:t>仿真周期是</w:t>
      </w:r>
      <w:r>
        <w:rPr>
          <w:rFonts w:hint="eastAsia"/>
        </w:rPr>
        <w:t>2</w:t>
      </w:r>
      <w:r>
        <w:t>0ps,所以硬件加速器计算总共用了</w:t>
      </w:r>
      <w:r>
        <w:rPr>
          <w:rFonts w:hint="eastAsia"/>
        </w:rPr>
        <w:t>（4</w:t>
      </w:r>
      <w:r>
        <w:t>041320</w:t>
      </w:r>
      <w:r>
        <w:rPr>
          <w:rFonts w:hint="eastAsia"/>
        </w:rPr>
        <w:t>-</w:t>
      </w:r>
      <w:r>
        <w:t>4340</w:t>
      </w:r>
      <w:r>
        <w:rPr>
          <w:rFonts w:hint="eastAsia"/>
        </w:rPr>
        <w:t>）/</w:t>
      </w:r>
      <w:r>
        <w:t>20</w:t>
      </w:r>
      <w:r>
        <w:rPr>
          <w:rFonts w:hint="eastAsia"/>
        </w:rPr>
        <w:t>=</w:t>
      </w:r>
      <w:r>
        <w:t>201849个周期</w:t>
      </w:r>
      <w:r>
        <w:rPr>
          <w:rFonts w:hint="eastAsia"/>
        </w:rPr>
        <w:t>，若是算时间的话，</w:t>
      </w:r>
      <w:r>
        <w:t>201849个周期</w:t>
      </w:r>
      <w:r>
        <w:rPr>
          <w:rFonts w:hint="eastAsia"/>
        </w:rPr>
        <w:t>*</w:t>
      </w:r>
      <w:r>
        <w:t>20ps=4.036980us</w:t>
      </w:r>
      <w:r>
        <w:rPr>
          <w:rFonts w:hint="eastAsia"/>
        </w:rPr>
        <w:t>（约等于4</w:t>
      </w:r>
      <w:r>
        <w:t>us</w:t>
      </w:r>
      <w:r>
        <w:rPr>
          <w:rFonts w:hint="eastAsia"/>
        </w:rPr>
        <w:t>）。</w:t>
      </w:r>
    </w:p>
    <w:p w14:paraId="18C67ACD" w14:textId="77777777" w:rsidR="00A42E0D" w:rsidRDefault="0032352A">
      <w:pPr>
        <w:pStyle w:val="ae"/>
        <w:spacing w:after="156"/>
        <w:rPr>
          <w:b/>
        </w:rPr>
      </w:pPr>
      <w:r>
        <w:rPr>
          <w:noProof/>
        </w:rPr>
        <w:drawing>
          <wp:inline distT="0" distB="0" distL="0" distR="0" wp14:anchorId="69B124B8" wp14:editId="4BDA99B5">
            <wp:extent cx="5274310" cy="2702560"/>
            <wp:effectExtent l="0" t="0" r="2540" b="254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7"/>
                    <a:stretch>
                      <a:fillRect/>
                    </a:stretch>
                  </pic:blipFill>
                  <pic:spPr>
                    <a:xfrm>
                      <a:off x="0" y="0"/>
                      <a:ext cx="5274310" cy="2702560"/>
                    </a:xfrm>
                    <a:prstGeom prst="rect">
                      <a:avLst/>
                    </a:prstGeom>
                  </pic:spPr>
                </pic:pic>
              </a:graphicData>
            </a:graphic>
          </wp:inline>
        </w:drawing>
      </w:r>
    </w:p>
    <w:p w14:paraId="1161BF60" w14:textId="77777777" w:rsidR="00A42E0D" w:rsidRDefault="0032352A">
      <w:pPr>
        <w:pStyle w:val="ae"/>
        <w:spacing w:after="156"/>
      </w:pPr>
      <w:r>
        <w:t>图</w:t>
      </w:r>
      <w:r>
        <w:rPr>
          <w:rFonts w:hint="eastAsia"/>
        </w:rPr>
        <w:t>6-20软件算法程序</w:t>
      </w:r>
      <w:r>
        <w:t>图</w:t>
      </w:r>
    </w:p>
    <w:p w14:paraId="6DF7827D" w14:textId="77777777" w:rsidR="00A42E0D" w:rsidRDefault="0032352A">
      <w:pPr>
        <w:ind w:firstLine="480"/>
      </w:pPr>
      <w:r>
        <w:t>为了比较软硬件之间的性能</w:t>
      </w:r>
      <w:r>
        <w:rPr>
          <w:rFonts w:hint="eastAsia"/>
        </w:rPr>
        <w:t>，依据本设计的网络结构</w:t>
      </w:r>
      <w:r>
        <w:t>用</w:t>
      </w:r>
      <w:r>
        <w:rPr>
          <w:rFonts w:hint="eastAsia"/>
        </w:rPr>
        <w:t>C语言设计了卷积神经网络算法的程序，模拟C</w:t>
      </w:r>
      <w:r>
        <w:t>NN算法的计算</w:t>
      </w:r>
      <w:r>
        <w:rPr>
          <w:rFonts w:hint="eastAsia"/>
        </w:rPr>
        <w:t>，</w:t>
      </w:r>
      <w:r>
        <w:t>每一层的卷积计算和池化运算都设计并进行计算</w:t>
      </w:r>
      <w:r>
        <w:rPr>
          <w:rFonts w:hint="eastAsia"/>
        </w:rPr>
        <w:t>，</w:t>
      </w:r>
      <w:r>
        <w:t>一共有</w:t>
      </w:r>
      <w:r>
        <w:rPr>
          <w:rFonts w:hint="eastAsia"/>
        </w:rPr>
        <w:t>8层网络。在软件程序的开始和结束插入“标记”（即在S</w:t>
      </w:r>
      <w:r>
        <w:t>RAM写入一个</w:t>
      </w:r>
      <w:r>
        <w:rPr>
          <w:rFonts w:hint="eastAsia"/>
        </w:rPr>
        <w:t>显而易见的</w:t>
      </w:r>
      <w:r>
        <w:t>数</w:t>
      </w:r>
      <w:r>
        <w:rPr>
          <w:rFonts w:hint="eastAsia"/>
        </w:rPr>
        <w:t>0</w:t>
      </w:r>
      <w:r>
        <w:t>xffff_ffff</w:t>
      </w:r>
      <w:r>
        <w:rPr>
          <w:rFonts w:hint="eastAsia"/>
        </w:rPr>
        <w:t>），作为算法的起始时间和结束时间，具体如下图所示。</w:t>
      </w:r>
    </w:p>
    <w:p w14:paraId="4B55F397" w14:textId="77777777" w:rsidR="00A42E0D" w:rsidRDefault="0032352A">
      <w:pPr>
        <w:pStyle w:val="ae"/>
        <w:spacing w:after="156"/>
      </w:pPr>
      <w:r>
        <w:rPr>
          <w:noProof/>
        </w:rPr>
        <w:drawing>
          <wp:inline distT="0" distB="0" distL="0" distR="0" wp14:anchorId="1C47A00E" wp14:editId="02D3F0C3">
            <wp:extent cx="3467100" cy="165735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8"/>
                    <a:stretch>
                      <a:fillRect/>
                    </a:stretch>
                  </pic:blipFill>
                  <pic:spPr>
                    <a:xfrm>
                      <a:off x="0" y="0"/>
                      <a:ext cx="3492329" cy="1669216"/>
                    </a:xfrm>
                    <a:prstGeom prst="rect">
                      <a:avLst/>
                    </a:prstGeom>
                  </pic:spPr>
                </pic:pic>
              </a:graphicData>
            </a:graphic>
          </wp:inline>
        </w:drawing>
      </w:r>
    </w:p>
    <w:p w14:paraId="3B6EBD33" w14:textId="77777777" w:rsidR="00A42E0D" w:rsidRDefault="0032352A">
      <w:pPr>
        <w:pStyle w:val="ae"/>
        <w:spacing w:after="156"/>
      </w:pPr>
      <w:r>
        <w:t>图</w:t>
      </w:r>
      <w:r>
        <w:rPr>
          <w:rFonts w:hint="eastAsia"/>
        </w:rPr>
        <w:t>6-21</w:t>
      </w:r>
      <w:r>
        <w:t xml:space="preserve"> </w:t>
      </w:r>
      <w:r>
        <w:rPr>
          <w:rFonts w:hint="eastAsia"/>
        </w:rPr>
        <w:t>软件仿真起始时间波形</w:t>
      </w:r>
      <w:r>
        <w:t>图</w:t>
      </w:r>
    </w:p>
    <w:p w14:paraId="225D2319" w14:textId="77777777" w:rsidR="00A42E0D" w:rsidRDefault="0032352A">
      <w:pPr>
        <w:pStyle w:val="ae"/>
        <w:spacing w:after="156"/>
      </w:pPr>
      <w:r>
        <w:rPr>
          <w:noProof/>
        </w:rPr>
        <w:lastRenderedPageBreak/>
        <w:drawing>
          <wp:inline distT="0" distB="0" distL="0" distR="0" wp14:anchorId="17C81ABF" wp14:editId="72B6C3D0">
            <wp:extent cx="2415540" cy="1990725"/>
            <wp:effectExtent l="0" t="0" r="381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9"/>
                    <a:stretch>
                      <a:fillRect/>
                    </a:stretch>
                  </pic:blipFill>
                  <pic:spPr>
                    <a:xfrm>
                      <a:off x="0" y="0"/>
                      <a:ext cx="2420285" cy="1994607"/>
                    </a:xfrm>
                    <a:prstGeom prst="rect">
                      <a:avLst/>
                    </a:prstGeom>
                  </pic:spPr>
                </pic:pic>
              </a:graphicData>
            </a:graphic>
          </wp:inline>
        </w:drawing>
      </w:r>
    </w:p>
    <w:p w14:paraId="6A183A31" w14:textId="77777777" w:rsidR="00A42E0D" w:rsidRDefault="0032352A">
      <w:pPr>
        <w:pStyle w:val="ae"/>
        <w:spacing w:after="156"/>
      </w:pPr>
      <w:r>
        <w:t>图</w:t>
      </w:r>
      <w:r>
        <w:rPr>
          <w:rFonts w:hint="eastAsia"/>
        </w:rPr>
        <w:t>6-22</w:t>
      </w:r>
      <w:r>
        <w:t xml:space="preserve"> </w:t>
      </w:r>
      <w:r>
        <w:rPr>
          <w:rFonts w:hint="eastAsia"/>
        </w:rPr>
        <w:t>软件仿真结束时间波形</w:t>
      </w:r>
      <w:r>
        <w:t>图</w:t>
      </w:r>
    </w:p>
    <w:p w14:paraId="3E7D47E9" w14:textId="77777777" w:rsidR="00A42E0D" w:rsidRDefault="0032352A">
      <w:pPr>
        <w:ind w:firstLine="480"/>
      </w:pPr>
      <w:r>
        <w:t>从起始标志5620时间节点截止到</w:t>
      </w:r>
      <w:r>
        <w:rPr>
          <w:rFonts w:hint="eastAsia"/>
        </w:rPr>
        <w:t>结束标志的</w:t>
      </w:r>
      <w:r>
        <w:t>2967204000时间节点</w:t>
      </w:r>
      <w:r>
        <w:rPr>
          <w:rFonts w:hint="eastAsia"/>
        </w:rPr>
        <w:t>，</w:t>
      </w:r>
      <w:r>
        <w:t>仿真周期是</w:t>
      </w:r>
      <w:r>
        <w:rPr>
          <w:rFonts w:hint="eastAsia"/>
        </w:rPr>
        <w:t>2</w:t>
      </w:r>
      <w:r>
        <w:t>0ps,所以硬件加速器计算总共用了</w:t>
      </w:r>
      <w:r>
        <w:rPr>
          <w:rFonts w:hint="eastAsia"/>
        </w:rPr>
        <w:t>（</w:t>
      </w:r>
      <w:r>
        <w:t>2967204000</w:t>
      </w:r>
      <w:r>
        <w:rPr>
          <w:rFonts w:hint="eastAsia"/>
        </w:rPr>
        <w:t>-</w:t>
      </w:r>
      <w:r>
        <w:t>5620</w:t>
      </w:r>
      <w:r>
        <w:rPr>
          <w:rFonts w:hint="eastAsia"/>
        </w:rPr>
        <w:t>）/</w:t>
      </w:r>
      <w:r>
        <w:t>20</w:t>
      </w:r>
      <w:r>
        <w:rPr>
          <w:rFonts w:hint="eastAsia"/>
        </w:rPr>
        <w:t>=</w:t>
      </w:r>
      <w:r>
        <w:t>148359919个周期</w:t>
      </w:r>
      <w:r>
        <w:rPr>
          <w:rFonts w:hint="eastAsia"/>
        </w:rPr>
        <w:t>，若是算时间的话，</w:t>
      </w:r>
      <w:r>
        <w:t>148359919个周期</w:t>
      </w:r>
      <w:r>
        <w:rPr>
          <w:rFonts w:hint="eastAsia"/>
        </w:rPr>
        <w:t>*</w:t>
      </w:r>
      <w:r>
        <w:t>20ps=2967us</w:t>
      </w:r>
      <w:r>
        <w:rPr>
          <w:rFonts w:hint="eastAsia"/>
        </w:rPr>
        <w:t>。</w:t>
      </w:r>
    </w:p>
    <w:p w14:paraId="673C94E0" w14:textId="77777777" w:rsidR="00A42E0D" w:rsidRDefault="0032352A">
      <w:pPr>
        <w:pStyle w:val="ae"/>
        <w:spacing w:after="156"/>
      </w:pPr>
      <w:r>
        <w:rPr>
          <w:rFonts w:hint="eastAsia"/>
        </w:rPr>
        <w:t>表6</w:t>
      </w:r>
      <w:r>
        <w:t>-</w:t>
      </w:r>
      <w:r>
        <w:rPr>
          <w:rFonts w:hint="eastAsia"/>
        </w:rPr>
        <w:t>2 硬件计算与软件计算性能比较</w:t>
      </w:r>
    </w:p>
    <w:tbl>
      <w:tblPr>
        <w:tblStyle w:val="ac"/>
        <w:tblW w:w="0" w:type="auto"/>
        <w:tblLook w:val="04A0" w:firstRow="1" w:lastRow="0" w:firstColumn="1" w:lastColumn="0" w:noHBand="0" w:noVBand="1"/>
      </w:tblPr>
      <w:tblGrid>
        <w:gridCol w:w="2027"/>
        <w:gridCol w:w="2028"/>
        <w:gridCol w:w="2297"/>
        <w:gridCol w:w="1954"/>
      </w:tblGrid>
      <w:tr w:rsidR="00A42E0D" w14:paraId="48D6AC11" w14:textId="77777777" w:rsidTr="00A42E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7" w:type="dxa"/>
          </w:tcPr>
          <w:p w14:paraId="1A285069" w14:textId="77777777" w:rsidR="00A42E0D" w:rsidRDefault="00A42E0D">
            <w:pPr>
              <w:ind w:left="482"/>
              <w:jc w:val="center"/>
            </w:pPr>
          </w:p>
        </w:tc>
        <w:tc>
          <w:tcPr>
            <w:tcW w:w="2028" w:type="dxa"/>
          </w:tcPr>
          <w:p w14:paraId="17A1895D" w14:textId="77777777" w:rsidR="00A42E0D" w:rsidRDefault="0032352A">
            <w:pPr>
              <w:ind w:left="482"/>
              <w:jc w:val="center"/>
              <w:cnfStyle w:val="100000000000" w:firstRow="1" w:lastRow="0" w:firstColumn="0" w:lastColumn="0" w:oddVBand="0" w:evenVBand="0" w:oddHBand="0" w:evenHBand="0" w:firstRowFirstColumn="0" w:firstRowLastColumn="0" w:lastRowFirstColumn="0" w:lastRowLastColumn="0"/>
            </w:pPr>
            <w:r>
              <w:t>硬件加速器计算</w:t>
            </w:r>
          </w:p>
        </w:tc>
        <w:tc>
          <w:tcPr>
            <w:tcW w:w="2297" w:type="dxa"/>
          </w:tcPr>
          <w:p w14:paraId="2B1F779F" w14:textId="77777777" w:rsidR="00A42E0D" w:rsidRDefault="0032352A">
            <w:pPr>
              <w:ind w:left="482"/>
              <w:jc w:val="center"/>
              <w:cnfStyle w:val="100000000000" w:firstRow="1" w:lastRow="0" w:firstColumn="0" w:lastColumn="0" w:oddVBand="0" w:evenVBand="0" w:oddHBand="0" w:evenHBand="0" w:firstRowFirstColumn="0" w:firstRowLastColumn="0" w:lastRowFirstColumn="0" w:lastRowLastColumn="0"/>
            </w:pPr>
            <w:r>
              <w:t>纯软件计算</w:t>
            </w:r>
          </w:p>
        </w:tc>
        <w:tc>
          <w:tcPr>
            <w:tcW w:w="1954" w:type="dxa"/>
          </w:tcPr>
          <w:p w14:paraId="713CE97F" w14:textId="77777777" w:rsidR="00A42E0D" w:rsidRDefault="0032352A">
            <w:pPr>
              <w:ind w:left="482"/>
              <w:jc w:val="center"/>
              <w:cnfStyle w:val="100000000000" w:firstRow="1" w:lastRow="0" w:firstColumn="0" w:lastColumn="0" w:oddVBand="0" w:evenVBand="0" w:oddHBand="0" w:evenHBand="0" w:firstRowFirstColumn="0" w:firstRowLastColumn="0" w:lastRowFirstColumn="0" w:lastRowLastColumn="0"/>
            </w:pPr>
            <w:r>
              <w:rPr>
                <w:rFonts w:hint="eastAsia"/>
              </w:rPr>
              <w:t>性能比较</w:t>
            </w:r>
          </w:p>
        </w:tc>
      </w:tr>
      <w:tr w:rsidR="00A42E0D" w14:paraId="768C63A8" w14:textId="77777777" w:rsidTr="00A42E0D">
        <w:tc>
          <w:tcPr>
            <w:cnfStyle w:val="001000000000" w:firstRow="0" w:lastRow="0" w:firstColumn="1" w:lastColumn="0" w:oddVBand="0" w:evenVBand="0" w:oddHBand="0" w:evenHBand="0" w:firstRowFirstColumn="0" w:firstRowLastColumn="0" w:lastRowFirstColumn="0" w:lastRowLastColumn="0"/>
            <w:tcW w:w="2027" w:type="dxa"/>
          </w:tcPr>
          <w:p w14:paraId="6E93D6A0" w14:textId="77777777" w:rsidR="00A42E0D" w:rsidRDefault="0032352A">
            <w:pPr>
              <w:jc w:val="left"/>
            </w:pPr>
            <w:r>
              <w:t>起始时间</w:t>
            </w:r>
            <w:r>
              <w:rPr>
                <w:rFonts w:hint="eastAsia"/>
              </w:rPr>
              <w:t>(</w:t>
            </w:r>
            <w:r>
              <w:t>ps)</w:t>
            </w:r>
          </w:p>
        </w:tc>
        <w:tc>
          <w:tcPr>
            <w:tcW w:w="2028" w:type="dxa"/>
          </w:tcPr>
          <w:p w14:paraId="389D98C9" w14:textId="77777777" w:rsidR="00A42E0D" w:rsidRDefault="0032352A">
            <w:pPr>
              <w:ind w:left="482"/>
              <w:jc w:val="center"/>
              <w:cnfStyle w:val="000000000000" w:firstRow="0" w:lastRow="0" w:firstColumn="0" w:lastColumn="0" w:oddVBand="0" w:evenVBand="0" w:oddHBand="0" w:evenHBand="0" w:firstRowFirstColumn="0" w:firstRowLastColumn="0" w:lastRowFirstColumn="0" w:lastRowLastColumn="0"/>
            </w:pPr>
            <w:r>
              <w:t>4340</w:t>
            </w:r>
          </w:p>
        </w:tc>
        <w:tc>
          <w:tcPr>
            <w:tcW w:w="2297" w:type="dxa"/>
          </w:tcPr>
          <w:p w14:paraId="10FB16C9" w14:textId="77777777" w:rsidR="00A42E0D" w:rsidRDefault="0032352A">
            <w:pPr>
              <w:ind w:left="482"/>
              <w:jc w:val="center"/>
              <w:cnfStyle w:val="000000000000" w:firstRow="0" w:lastRow="0" w:firstColumn="0" w:lastColumn="0" w:oddVBand="0" w:evenVBand="0" w:oddHBand="0" w:evenHBand="0" w:firstRowFirstColumn="0" w:firstRowLastColumn="0" w:lastRowFirstColumn="0" w:lastRowLastColumn="0"/>
            </w:pPr>
            <w:r>
              <w:t>5620</w:t>
            </w:r>
          </w:p>
        </w:tc>
        <w:tc>
          <w:tcPr>
            <w:tcW w:w="1954" w:type="dxa"/>
          </w:tcPr>
          <w:p w14:paraId="0BA5E69A" w14:textId="77777777" w:rsidR="00A42E0D" w:rsidRDefault="00A42E0D">
            <w:pPr>
              <w:ind w:left="482"/>
              <w:jc w:val="center"/>
              <w:cnfStyle w:val="000000000000" w:firstRow="0" w:lastRow="0" w:firstColumn="0" w:lastColumn="0" w:oddVBand="0" w:evenVBand="0" w:oddHBand="0" w:evenHBand="0" w:firstRowFirstColumn="0" w:firstRowLastColumn="0" w:lastRowFirstColumn="0" w:lastRowLastColumn="0"/>
            </w:pPr>
          </w:p>
        </w:tc>
      </w:tr>
      <w:tr w:rsidR="00A42E0D" w14:paraId="66C27A82" w14:textId="77777777" w:rsidTr="00A42E0D">
        <w:tc>
          <w:tcPr>
            <w:cnfStyle w:val="001000000000" w:firstRow="0" w:lastRow="0" w:firstColumn="1" w:lastColumn="0" w:oddVBand="0" w:evenVBand="0" w:oddHBand="0" w:evenHBand="0" w:firstRowFirstColumn="0" w:firstRowLastColumn="0" w:lastRowFirstColumn="0" w:lastRowLastColumn="0"/>
            <w:tcW w:w="2027" w:type="dxa"/>
          </w:tcPr>
          <w:p w14:paraId="02D80957" w14:textId="77777777" w:rsidR="00A42E0D" w:rsidRDefault="0032352A">
            <w:pPr>
              <w:jc w:val="left"/>
            </w:pPr>
            <w:r>
              <w:t>结束时间</w:t>
            </w:r>
            <w:r>
              <w:rPr>
                <w:rFonts w:hint="eastAsia"/>
              </w:rPr>
              <w:t>(</w:t>
            </w:r>
            <w:r>
              <w:t>ps)</w:t>
            </w:r>
          </w:p>
        </w:tc>
        <w:tc>
          <w:tcPr>
            <w:tcW w:w="2028" w:type="dxa"/>
          </w:tcPr>
          <w:p w14:paraId="34EAF1E6" w14:textId="77777777" w:rsidR="00A42E0D" w:rsidRDefault="0032352A">
            <w:pPr>
              <w:ind w:left="482"/>
              <w:jc w:val="center"/>
              <w:cnfStyle w:val="000000000000" w:firstRow="0" w:lastRow="0" w:firstColumn="0" w:lastColumn="0" w:oddVBand="0" w:evenVBand="0" w:oddHBand="0" w:evenHBand="0" w:firstRowFirstColumn="0" w:firstRowLastColumn="0" w:lastRowFirstColumn="0" w:lastRowLastColumn="0"/>
            </w:pPr>
            <w:r>
              <w:rPr>
                <w:rFonts w:hint="eastAsia"/>
              </w:rPr>
              <w:t>4</w:t>
            </w:r>
            <w:r>
              <w:t>041320</w:t>
            </w:r>
          </w:p>
        </w:tc>
        <w:tc>
          <w:tcPr>
            <w:tcW w:w="2297" w:type="dxa"/>
          </w:tcPr>
          <w:p w14:paraId="344ECD3D" w14:textId="77777777" w:rsidR="00A42E0D" w:rsidRDefault="0032352A">
            <w:pPr>
              <w:ind w:left="482"/>
              <w:jc w:val="center"/>
              <w:cnfStyle w:val="000000000000" w:firstRow="0" w:lastRow="0" w:firstColumn="0" w:lastColumn="0" w:oddVBand="0" w:evenVBand="0" w:oddHBand="0" w:evenHBand="0" w:firstRowFirstColumn="0" w:firstRowLastColumn="0" w:lastRowFirstColumn="0" w:lastRowLastColumn="0"/>
            </w:pPr>
            <w:r>
              <w:t>2967204000</w:t>
            </w:r>
          </w:p>
        </w:tc>
        <w:tc>
          <w:tcPr>
            <w:tcW w:w="1954" w:type="dxa"/>
          </w:tcPr>
          <w:p w14:paraId="4E246EFB" w14:textId="77777777" w:rsidR="00A42E0D" w:rsidRDefault="00A42E0D">
            <w:pPr>
              <w:ind w:left="482"/>
              <w:jc w:val="center"/>
              <w:cnfStyle w:val="000000000000" w:firstRow="0" w:lastRow="0" w:firstColumn="0" w:lastColumn="0" w:oddVBand="0" w:evenVBand="0" w:oddHBand="0" w:evenHBand="0" w:firstRowFirstColumn="0" w:firstRowLastColumn="0" w:lastRowFirstColumn="0" w:lastRowLastColumn="0"/>
            </w:pPr>
          </w:p>
        </w:tc>
      </w:tr>
      <w:tr w:rsidR="00A42E0D" w14:paraId="4F6656B8" w14:textId="77777777" w:rsidTr="00A42E0D">
        <w:tc>
          <w:tcPr>
            <w:cnfStyle w:val="001000000000" w:firstRow="0" w:lastRow="0" w:firstColumn="1" w:lastColumn="0" w:oddVBand="0" w:evenVBand="0" w:oddHBand="0" w:evenHBand="0" w:firstRowFirstColumn="0" w:firstRowLastColumn="0" w:lastRowFirstColumn="0" w:lastRowLastColumn="0"/>
            <w:tcW w:w="2027" w:type="dxa"/>
          </w:tcPr>
          <w:p w14:paraId="4DE2B993" w14:textId="77777777" w:rsidR="00A42E0D" w:rsidRDefault="0032352A">
            <w:pPr>
              <w:jc w:val="left"/>
            </w:pPr>
            <w:r>
              <w:t>时间</w:t>
            </w:r>
            <w:r>
              <w:rPr>
                <w:rFonts w:hint="eastAsia"/>
              </w:rPr>
              <w:t>(</w:t>
            </w:r>
            <w:r>
              <w:t>us)</w:t>
            </w:r>
          </w:p>
        </w:tc>
        <w:tc>
          <w:tcPr>
            <w:tcW w:w="2028" w:type="dxa"/>
          </w:tcPr>
          <w:p w14:paraId="0DF608E8" w14:textId="77777777" w:rsidR="00A42E0D" w:rsidRDefault="0032352A">
            <w:pPr>
              <w:ind w:left="482"/>
              <w:jc w:val="center"/>
              <w:cnfStyle w:val="000000000000" w:firstRow="0" w:lastRow="0" w:firstColumn="0" w:lastColumn="0" w:oddVBand="0" w:evenVBand="0" w:oddHBand="0" w:evenHBand="0" w:firstRowFirstColumn="0" w:firstRowLastColumn="0" w:lastRowFirstColumn="0" w:lastRowLastColumn="0"/>
            </w:pPr>
            <w:r>
              <w:rPr>
                <w:rFonts w:hint="eastAsia"/>
              </w:rPr>
              <w:t>4</w:t>
            </w:r>
            <w:r>
              <w:t>us</w:t>
            </w:r>
          </w:p>
        </w:tc>
        <w:tc>
          <w:tcPr>
            <w:tcW w:w="2297" w:type="dxa"/>
          </w:tcPr>
          <w:p w14:paraId="32C07137" w14:textId="77777777" w:rsidR="00A42E0D" w:rsidRDefault="0032352A">
            <w:pPr>
              <w:ind w:left="482"/>
              <w:jc w:val="center"/>
              <w:cnfStyle w:val="000000000000" w:firstRow="0" w:lastRow="0" w:firstColumn="0" w:lastColumn="0" w:oddVBand="0" w:evenVBand="0" w:oddHBand="0" w:evenHBand="0" w:firstRowFirstColumn="0" w:firstRowLastColumn="0" w:lastRowFirstColumn="0" w:lastRowLastColumn="0"/>
            </w:pPr>
            <w:r>
              <w:t>2967us</w:t>
            </w:r>
          </w:p>
        </w:tc>
        <w:tc>
          <w:tcPr>
            <w:tcW w:w="1954" w:type="dxa"/>
          </w:tcPr>
          <w:p w14:paraId="1BC42905" w14:textId="77777777" w:rsidR="00A42E0D" w:rsidRDefault="00A42E0D">
            <w:pPr>
              <w:ind w:left="482"/>
              <w:jc w:val="center"/>
              <w:cnfStyle w:val="000000000000" w:firstRow="0" w:lastRow="0" w:firstColumn="0" w:lastColumn="0" w:oddVBand="0" w:evenVBand="0" w:oddHBand="0" w:evenHBand="0" w:firstRowFirstColumn="0" w:firstRowLastColumn="0" w:lastRowFirstColumn="0" w:lastRowLastColumn="0"/>
            </w:pPr>
          </w:p>
        </w:tc>
      </w:tr>
      <w:tr w:rsidR="00A42E0D" w14:paraId="25894968" w14:textId="77777777" w:rsidTr="00A42E0D">
        <w:tc>
          <w:tcPr>
            <w:cnfStyle w:val="001000000000" w:firstRow="0" w:lastRow="0" w:firstColumn="1" w:lastColumn="0" w:oddVBand="0" w:evenVBand="0" w:oddHBand="0" w:evenHBand="0" w:firstRowFirstColumn="0" w:firstRowLastColumn="0" w:lastRowFirstColumn="0" w:lastRowLastColumn="0"/>
            <w:tcW w:w="2027" w:type="dxa"/>
          </w:tcPr>
          <w:p w14:paraId="2419A9A3" w14:textId="77777777" w:rsidR="00A42E0D" w:rsidRDefault="0032352A">
            <w:pPr>
              <w:jc w:val="left"/>
            </w:pPr>
            <w:r>
              <w:t>周期数</w:t>
            </w:r>
          </w:p>
        </w:tc>
        <w:tc>
          <w:tcPr>
            <w:tcW w:w="2028" w:type="dxa"/>
          </w:tcPr>
          <w:p w14:paraId="078D8F0F" w14:textId="77777777" w:rsidR="00A42E0D" w:rsidRDefault="0032352A">
            <w:pPr>
              <w:ind w:left="482"/>
              <w:jc w:val="center"/>
              <w:cnfStyle w:val="000000000000" w:firstRow="0" w:lastRow="0" w:firstColumn="0" w:lastColumn="0" w:oddVBand="0" w:evenVBand="0" w:oddHBand="0" w:evenHBand="0" w:firstRowFirstColumn="0" w:firstRowLastColumn="0" w:lastRowFirstColumn="0" w:lastRowLastColumn="0"/>
            </w:pPr>
            <w:r>
              <w:t>201849</w:t>
            </w:r>
          </w:p>
        </w:tc>
        <w:tc>
          <w:tcPr>
            <w:tcW w:w="2297" w:type="dxa"/>
          </w:tcPr>
          <w:p w14:paraId="5CB5F8CE" w14:textId="77777777" w:rsidR="00A42E0D" w:rsidRDefault="0032352A">
            <w:pPr>
              <w:ind w:left="482"/>
              <w:jc w:val="center"/>
              <w:cnfStyle w:val="000000000000" w:firstRow="0" w:lastRow="0" w:firstColumn="0" w:lastColumn="0" w:oddVBand="0" w:evenVBand="0" w:oddHBand="0" w:evenHBand="0" w:firstRowFirstColumn="0" w:firstRowLastColumn="0" w:lastRowFirstColumn="0" w:lastRowLastColumn="0"/>
            </w:pPr>
            <w:r>
              <w:t>148359919</w:t>
            </w:r>
          </w:p>
        </w:tc>
        <w:tc>
          <w:tcPr>
            <w:tcW w:w="1954" w:type="dxa"/>
          </w:tcPr>
          <w:p w14:paraId="4C16E62E" w14:textId="77777777" w:rsidR="00A42E0D" w:rsidRDefault="0032352A">
            <w:pPr>
              <w:ind w:left="482"/>
              <w:jc w:val="center"/>
              <w:cnfStyle w:val="000000000000" w:firstRow="0" w:lastRow="0" w:firstColumn="0" w:lastColumn="0" w:oddVBand="0" w:evenVBand="0" w:oddHBand="0" w:evenHBand="0" w:firstRowFirstColumn="0" w:firstRowLastColumn="0" w:lastRowFirstColumn="0" w:lastRowLastColumn="0"/>
            </w:pPr>
            <w:r>
              <w:t>735倍</w:t>
            </w:r>
          </w:p>
        </w:tc>
      </w:tr>
    </w:tbl>
    <w:p w14:paraId="1ED1D454" w14:textId="77777777" w:rsidR="00A42E0D" w:rsidRDefault="0032352A">
      <w:pPr>
        <w:ind w:firstLine="480"/>
      </w:pPr>
      <w:r>
        <w:t>综上所述</w:t>
      </w:r>
      <w:r>
        <w:rPr>
          <w:rFonts w:hint="eastAsia"/>
        </w:rPr>
        <w:t>，</w:t>
      </w:r>
      <w:r>
        <w:t>纯软件计算所需周期数是硬件加速器计算所需周期数的</w:t>
      </w:r>
      <w:r>
        <w:rPr>
          <w:rFonts w:hint="eastAsia"/>
        </w:rPr>
        <w:t>7</w:t>
      </w:r>
      <w:r>
        <w:t>35倍</w:t>
      </w:r>
      <w:r>
        <w:rPr>
          <w:rFonts w:hint="eastAsia"/>
        </w:rPr>
        <w:t>，</w:t>
      </w:r>
      <w:r>
        <w:t>即</w:t>
      </w:r>
      <w:r>
        <w:rPr>
          <w:rFonts w:hint="eastAsia"/>
        </w:rPr>
        <w:t>硬件</w:t>
      </w:r>
      <w:r>
        <w:t>加速器的计算速度是软件计算的</w:t>
      </w:r>
      <w:r>
        <w:rPr>
          <w:rFonts w:hint="eastAsia"/>
        </w:rPr>
        <w:t>7</w:t>
      </w:r>
      <w:r>
        <w:t>35倍</w:t>
      </w:r>
      <w:r>
        <w:rPr>
          <w:rFonts w:hint="eastAsia"/>
        </w:rPr>
        <w:t>，</w:t>
      </w:r>
      <w:r>
        <w:t>本设计的性能能提升较多</w:t>
      </w:r>
      <w:r>
        <w:rPr>
          <w:rFonts w:hint="eastAsia"/>
        </w:rPr>
        <w:t>，</w:t>
      </w:r>
      <w:r>
        <w:t>速度远远大于软件计算</w:t>
      </w:r>
      <w:r>
        <w:rPr>
          <w:rFonts w:hint="eastAsia"/>
        </w:rPr>
        <w:t>。</w:t>
      </w:r>
    </w:p>
    <w:p w14:paraId="72CB612C" w14:textId="77777777" w:rsidR="00A42E0D" w:rsidRDefault="0032352A">
      <w:pPr>
        <w:pStyle w:val="3"/>
        <w:spacing w:before="156" w:after="156"/>
      </w:pPr>
      <w:bookmarkStart w:id="203" w:name="_Toc50846955"/>
      <w:bookmarkStart w:id="204" w:name="_Toc62134286"/>
      <w:r>
        <w:rPr>
          <w:rFonts w:hint="eastAsia"/>
        </w:rPr>
        <w:t>6</w:t>
      </w:r>
      <w:r>
        <w:t>.6</w:t>
      </w:r>
      <w:r>
        <w:rPr>
          <w:rFonts w:hint="eastAsia"/>
        </w:rPr>
        <w:t>.</w:t>
      </w:r>
      <w:r>
        <w:t>2 SOC</w:t>
      </w:r>
      <w:r>
        <w:rPr>
          <w:rFonts w:hint="eastAsia"/>
        </w:rPr>
        <w:t>各指标测试结果</w:t>
      </w:r>
      <w:bookmarkEnd w:id="203"/>
      <w:bookmarkEnd w:id="204"/>
    </w:p>
    <w:p w14:paraId="7F5BB9D6" w14:textId="77777777" w:rsidR="00A42E0D" w:rsidRDefault="0032352A">
      <w:pPr>
        <w:ind w:firstLine="480"/>
      </w:pPr>
      <w:r>
        <w:rPr>
          <w:rFonts w:hint="eastAsia"/>
        </w:rPr>
        <w:t>我们在</w:t>
      </w:r>
      <w:r>
        <w:t>Vivado2018</w:t>
      </w:r>
      <w:r>
        <w:rPr>
          <w:rFonts w:hint="eastAsia"/>
        </w:rPr>
        <w:t>上对于基于E</w:t>
      </w:r>
      <w:r>
        <w:t>CG</w:t>
      </w:r>
      <w:r>
        <w:rPr>
          <w:rFonts w:hint="eastAsia"/>
        </w:rPr>
        <w:t>信号的高能效智能心率检测S</w:t>
      </w:r>
      <w:r>
        <w:t>OC</w:t>
      </w:r>
      <w:r>
        <w:rPr>
          <w:rFonts w:hint="eastAsia"/>
        </w:rPr>
        <w:t>进行性能测试，得到的资源利用情况如图45所示。整个系统占用开发平台65%的逻辑单元LUT、19%的触发器、3%的LUTRAM和6%的BUFG。</w:t>
      </w:r>
    </w:p>
    <w:p w14:paraId="7CF53376" w14:textId="77777777" w:rsidR="00A42E0D" w:rsidRDefault="0032352A">
      <w:pPr>
        <w:pStyle w:val="ae"/>
        <w:spacing w:after="156"/>
      </w:pPr>
      <w:r>
        <w:rPr>
          <w:noProof/>
        </w:rPr>
        <w:lastRenderedPageBreak/>
        <w:drawing>
          <wp:inline distT="0" distB="0" distL="0" distR="0" wp14:anchorId="6882FCC5" wp14:editId="0427F54D">
            <wp:extent cx="3200400" cy="260731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205435" cy="2611990"/>
                    </a:xfrm>
                    <a:prstGeom prst="rect">
                      <a:avLst/>
                    </a:prstGeom>
                    <a:noFill/>
                  </pic:spPr>
                </pic:pic>
              </a:graphicData>
            </a:graphic>
          </wp:inline>
        </w:drawing>
      </w:r>
    </w:p>
    <w:p w14:paraId="65C42549" w14:textId="77777777" w:rsidR="00A42E0D" w:rsidRDefault="0032352A">
      <w:pPr>
        <w:pStyle w:val="ae"/>
        <w:spacing w:after="156"/>
      </w:pPr>
      <w:r>
        <w:rPr>
          <w:rFonts w:hint="eastAsia"/>
        </w:rPr>
        <w:t>图6-23</w:t>
      </w:r>
      <w:r>
        <w:t xml:space="preserve"> ECG</w:t>
      </w:r>
      <w:r>
        <w:rPr>
          <w:rFonts w:hint="eastAsia"/>
        </w:rPr>
        <w:t>检测系统占用资源结果</w:t>
      </w:r>
    </w:p>
    <w:p w14:paraId="30D73F42" w14:textId="77777777" w:rsidR="00A42E0D" w:rsidRDefault="0032352A">
      <w:pPr>
        <w:ind w:firstLine="480"/>
      </w:pPr>
      <w:r>
        <w:rPr>
          <w:rFonts w:hint="eastAsia"/>
        </w:rPr>
        <w:t>E</w:t>
      </w:r>
      <w:r>
        <w:t>CG</w:t>
      </w:r>
      <w:r>
        <w:rPr>
          <w:rFonts w:hint="eastAsia"/>
        </w:rPr>
        <w:t>检测系统的功耗测试如图6-23所示，总功耗为2.18W。其中动态功耗所占比例最大达到9</w:t>
      </w:r>
      <w:r>
        <w:t>0</w:t>
      </w:r>
      <w:r>
        <w:rPr>
          <w:rFonts w:hint="eastAsia"/>
        </w:rPr>
        <w:t>%，剩余</w:t>
      </w:r>
      <w:r>
        <w:t>10</w:t>
      </w:r>
      <w:r>
        <w:rPr>
          <w:rFonts w:hint="eastAsia"/>
        </w:rPr>
        <w:t>%为静态功耗。在动态功耗中</w:t>
      </w:r>
      <w:r>
        <w:t>PS7</w:t>
      </w:r>
      <w:r>
        <w:rPr>
          <w:rFonts w:hint="eastAsia"/>
        </w:rPr>
        <w:t>和</w:t>
      </w:r>
      <w:r>
        <w:t>Clocks</w:t>
      </w:r>
      <w:r>
        <w:rPr>
          <w:rFonts w:hint="eastAsia"/>
        </w:rPr>
        <w:t>两部分的功耗占比最大。而且时序裕量大于0，没有时序违例，如图47</w:t>
      </w:r>
      <w:r>
        <w:t>所示</w:t>
      </w:r>
      <w:r>
        <w:rPr>
          <w:rFonts w:hint="eastAsia"/>
        </w:rPr>
        <w:t>。</w:t>
      </w:r>
    </w:p>
    <w:p w14:paraId="4CA2835E" w14:textId="77777777" w:rsidR="00A42E0D" w:rsidRDefault="0032352A">
      <w:pPr>
        <w:pStyle w:val="ae"/>
        <w:spacing w:after="156"/>
      </w:pPr>
      <w:r>
        <w:rPr>
          <w:noProof/>
        </w:rPr>
        <w:drawing>
          <wp:inline distT="0" distB="0" distL="0" distR="0" wp14:anchorId="0BFA3563" wp14:editId="18DEC31A">
            <wp:extent cx="3084195" cy="2539365"/>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088319" cy="2542695"/>
                    </a:xfrm>
                    <a:prstGeom prst="rect">
                      <a:avLst/>
                    </a:prstGeom>
                    <a:noFill/>
                  </pic:spPr>
                </pic:pic>
              </a:graphicData>
            </a:graphic>
          </wp:inline>
        </w:drawing>
      </w:r>
    </w:p>
    <w:p w14:paraId="1196966D" w14:textId="77777777" w:rsidR="00A42E0D" w:rsidRDefault="0032352A">
      <w:pPr>
        <w:pStyle w:val="ae"/>
        <w:spacing w:after="156"/>
      </w:pPr>
      <w:r>
        <w:rPr>
          <w:rFonts w:hint="eastAsia"/>
        </w:rPr>
        <w:t>图6-24</w:t>
      </w:r>
      <w:r>
        <w:t xml:space="preserve"> ECG</w:t>
      </w:r>
      <w:r>
        <w:rPr>
          <w:rFonts w:hint="eastAsia"/>
        </w:rPr>
        <w:t>检测系统功耗结果</w:t>
      </w:r>
    </w:p>
    <w:p w14:paraId="59158EF1" w14:textId="77777777" w:rsidR="00A42E0D" w:rsidRDefault="0032352A">
      <w:pPr>
        <w:pStyle w:val="ae"/>
        <w:spacing w:after="156"/>
      </w:pPr>
      <w:r>
        <w:rPr>
          <w:noProof/>
        </w:rPr>
        <w:drawing>
          <wp:inline distT="0" distB="0" distL="0" distR="0" wp14:anchorId="34EF6F66" wp14:editId="6091634F">
            <wp:extent cx="5274310" cy="1329055"/>
            <wp:effectExtent l="0" t="0" r="2540" b="4445"/>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2"/>
                    <a:stretch>
                      <a:fillRect/>
                    </a:stretch>
                  </pic:blipFill>
                  <pic:spPr>
                    <a:xfrm>
                      <a:off x="0" y="0"/>
                      <a:ext cx="5274310" cy="1329055"/>
                    </a:xfrm>
                    <a:prstGeom prst="rect">
                      <a:avLst/>
                    </a:prstGeom>
                  </pic:spPr>
                </pic:pic>
              </a:graphicData>
            </a:graphic>
          </wp:inline>
        </w:drawing>
      </w:r>
    </w:p>
    <w:p w14:paraId="2B1987FF" w14:textId="77777777" w:rsidR="00A42E0D" w:rsidRDefault="0032352A">
      <w:pPr>
        <w:pStyle w:val="ae"/>
        <w:spacing w:after="156"/>
      </w:pPr>
      <w:r>
        <w:rPr>
          <w:rFonts w:hint="eastAsia"/>
        </w:rPr>
        <w:t>图6-25</w:t>
      </w:r>
      <w:r>
        <w:t xml:space="preserve"> ECG</w:t>
      </w:r>
      <w:r>
        <w:rPr>
          <w:rFonts w:hint="eastAsia"/>
        </w:rPr>
        <w:t>检测系统时序结果</w:t>
      </w:r>
    </w:p>
    <w:p w14:paraId="0D831051" w14:textId="77777777" w:rsidR="00A42E0D" w:rsidRDefault="0032352A">
      <w:pPr>
        <w:pStyle w:val="2"/>
        <w:spacing w:before="156" w:after="156"/>
      </w:pPr>
      <w:bookmarkStart w:id="205" w:name="_Toc50846956"/>
      <w:bookmarkStart w:id="206" w:name="_Toc62134287"/>
      <w:r>
        <w:rPr>
          <w:rFonts w:hint="eastAsia"/>
        </w:rPr>
        <w:lastRenderedPageBreak/>
        <w:t>6</w:t>
      </w:r>
      <w:r>
        <w:t>.7 实物展示</w:t>
      </w:r>
      <w:bookmarkEnd w:id="205"/>
      <w:bookmarkEnd w:id="206"/>
    </w:p>
    <w:p w14:paraId="78159C42" w14:textId="77777777" w:rsidR="00A42E0D" w:rsidRDefault="0032352A">
      <w:pPr>
        <w:pStyle w:val="ae"/>
        <w:spacing w:after="156"/>
      </w:pPr>
      <w:r>
        <w:rPr>
          <w:noProof/>
        </w:rPr>
        <w:drawing>
          <wp:inline distT="0" distB="0" distL="0" distR="0" wp14:anchorId="449BC3F0" wp14:editId="26B899CB">
            <wp:extent cx="4334510" cy="3249295"/>
            <wp:effectExtent l="0" t="0" r="889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334510" cy="3249295"/>
                    </a:xfrm>
                    <a:prstGeom prst="rect">
                      <a:avLst/>
                    </a:prstGeom>
                    <a:noFill/>
                  </pic:spPr>
                </pic:pic>
              </a:graphicData>
            </a:graphic>
          </wp:inline>
        </w:drawing>
      </w:r>
    </w:p>
    <w:p w14:paraId="70188FF4" w14:textId="77777777" w:rsidR="00A42E0D" w:rsidRDefault="0032352A">
      <w:pPr>
        <w:pStyle w:val="ae"/>
        <w:spacing w:after="156"/>
      </w:pPr>
      <w:r>
        <w:rPr>
          <w:rFonts w:hint="eastAsia"/>
        </w:rPr>
        <w:t>图6-26</w:t>
      </w:r>
      <w:r>
        <w:t xml:space="preserve"> SOC实物展示图</w:t>
      </w:r>
    </w:p>
    <w:p w14:paraId="795766C5" w14:textId="77777777" w:rsidR="00A42E0D" w:rsidRDefault="0032352A">
      <w:pPr>
        <w:ind w:firstLine="480"/>
      </w:pPr>
      <w:r>
        <w:rPr>
          <w:rFonts w:hint="eastAsia"/>
        </w:rPr>
        <w:t>①四个肢体夹和六个心电电极吸球完成心电信号采集工作，通过导联线传送到AD转换模块。</w:t>
      </w:r>
    </w:p>
    <w:p w14:paraId="290E7965" w14:textId="77777777" w:rsidR="00A42E0D" w:rsidRDefault="0032352A">
      <w:pPr>
        <w:ind w:firstLine="480"/>
      </w:pPr>
      <w:r>
        <w:rPr>
          <w:rFonts w:hint="eastAsia"/>
        </w:rPr>
        <w:t>②AD转换模块是采用型号为ADS1298的模数转换器，它通过DB-15（VGA）接口接收采集到的ECG信号。</w:t>
      </w:r>
    </w:p>
    <w:p w14:paraId="2B53EBD6" w14:textId="77777777" w:rsidR="00A42E0D" w:rsidRDefault="0032352A">
      <w:pPr>
        <w:ind w:firstLine="480"/>
      </w:pPr>
      <w:r>
        <w:rPr>
          <w:rFonts w:hint="eastAsia"/>
        </w:rPr>
        <w:t>③MIZ-702N开发板进行数据处理。</w:t>
      </w:r>
    </w:p>
    <w:p w14:paraId="4D8B49E8" w14:textId="77777777" w:rsidR="00A42E0D" w:rsidRDefault="0032352A">
      <w:pPr>
        <w:pStyle w:val="ae"/>
        <w:spacing w:after="156"/>
      </w:pPr>
      <w:r>
        <w:rPr>
          <w:noProof/>
        </w:rPr>
        <w:drawing>
          <wp:inline distT="0" distB="0" distL="0" distR="0" wp14:anchorId="12F0BECA" wp14:editId="38D40E25">
            <wp:extent cx="3954780" cy="296799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969742" cy="2979456"/>
                    </a:xfrm>
                    <a:prstGeom prst="rect">
                      <a:avLst/>
                    </a:prstGeom>
                    <a:noFill/>
                  </pic:spPr>
                </pic:pic>
              </a:graphicData>
            </a:graphic>
          </wp:inline>
        </w:drawing>
      </w:r>
    </w:p>
    <w:p w14:paraId="739F28F6" w14:textId="77777777" w:rsidR="00A42E0D" w:rsidRDefault="0032352A">
      <w:pPr>
        <w:pStyle w:val="ae"/>
        <w:spacing w:after="156"/>
        <w:ind w:firstLine="480"/>
      </w:pPr>
      <w:r>
        <w:rPr>
          <w:rFonts w:hint="eastAsia"/>
        </w:rPr>
        <w:lastRenderedPageBreak/>
        <w:t>图6-27</w:t>
      </w:r>
      <w:r>
        <w:t xml:space="preserve"> ECG采集图</w:t>
      </w:r>
    </w:p>
    <w:p w14:paraId="3BF363D9" w14:textId="77777777" w:rsidR="00A42E0D" w:rsidRDefault="0032352A">
      <w:pPr>
        <w:pStyle w:val="ae"/>
        <w:spacing w:after="156"/>
      </w:pPr>
      <w:r>
        <w:rPr>
          <w:noProof/>
        </w:rPr>
        <w:drawing>
          <wp:inline distT="0" distB="0" distL="0" distR="0" wp14:anchorId="3A2F7536" wp14:editId="49B0754E">
            <wp:extent cx="5274310" cy="4184650"/>
            <wp:effectExtent l="0" t="0" r="2540" b="635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75" cstate="print">
                      <a:extLst>
                        <a:ext uri="{28A0092B-C50C-407E-A947-70E740481C1C}">
                          <a14:useLocalDpi xmlns:a14="http://schemas.microsoft.com/office/drawing/2010/main" val="0"/>
                        </a:ext>
                      </a:extLst>
                    </a:blip>
                    <a:srcRect t="1" r="5492" b="33367"/>
                    <a:stretch>
                      <a:fillRect/>
                    </a:stretch>
                  </pic:blipFill>
                  <pic:spPr>
                    <a:xfrm>
                      <a:off x="0" y="0"/>
                      <a:ext cx="5274310" cy="4184650"/>
                    </a:xfrm>
                    <a:prstGeom prst="rect">
                      <a:avLst/>
                    </a:prstGeom>
                  </pic:spPr>
                </pic:pic>
              </a:graphicData>
            </a:graphic>
          </wp:inline>
        </w:drawing>
      </w:r>
    </w:p>
    <w:p w14:paraId="034A46B0" w14:textId="77777777" w:rsidR="00A42E0D" w:rsidRDefault="0032352A">
      <w:pPr>
        <w:pStyle w:val="ae"/>
        <w:spacing w:after="156"/>
        <w:ind w:firstLine="480"/>
      </w:pPr>
      <w:r>
        <w:rPr>
          <w:rFonts w:hint="eastAsia"/>
        </w:rPr>
        <w:t>图6-28</w:t>
      </w:r>
      <w:r>
        <w:t xml:space="preserve"> ECG采集结果图</w:t>
      </w:r>
    </w:p>
    <w:p w14:paraId="53869305" w14:textId="77777777" w:rsidR="00A42E0D" w:rsidRDefault="0032352A">
      <w:pPr>
        <w:ind w:firstLine="480"/>
      </w:pPr>
      <w:r>
        <w:rPr>
          <w:rFonts w:hint="eastAsia"/>
        </w:rPr>
        <w:t>图49</w:t>
      </w:r>
      <w:r>
        <w:t>和图</w:t>
      </w:r>
      <w:r>
        <w:rPr>
          <w:rFonts w:hint="eastAsia"/>
        </w:rPr>
        <w:t>50</w:t>
      </w:r>
      <w:r>
        <w:t>是</w:t>
      </w:r>
      <w:r>
        <w:rPr>
          <w:rFonts w:hint="eastAsia"/>
        </w:rPr>
        <w:t>E</w:t>
      </w:r>
      <w:r>
        <w:t>CG信号的采集过程</w:t>
      </w:r>
      <w:r>
        <w:rPr>
          <w:rFonts w:hint="eastAsia"/>
        </w:rPr>
        <w:t>，</w:t>
      </w:r>
      <w:r>
        <w:t>图</w:t>
      </w:r>
      <w:r>
        <w:rPr>
          <w:rFonts w:hint="eastAsia"/>
        </w:rPr>
        <w:t>50</w:t>
      </w:r>
      <w:r>
        <w:t>的模拟信号通过</w:t>
      </w:r>
      <w:r>
        <w:rPr>
          <w:rFonts w:hint="eastAsia"/>
        </w:rPr>
        <w:t>A</w:t>
      </w:r>
      <w:r>
        <w:t>DS转换芯片之后变为数字信号</w:t>
      </w:r>
      <w:r>
        <w:rPr>
          <w:rFonts w:hint="eastAsia"/>
        </w:rPr>
        <w:t>，</w:t>
      </w:r>
      <w:r>
        <w:t>并传入到硬件加速器进行运算</w:t>
      </w:r>
      <w:r>
        <w:rPr>
          <w:rFonts w:hint="eastAsia"/>
        </w:rPr>
        <w:t>，</w:t>
      </w:r>
      <w:r>
        <w:t>最后得到的结果如图</w:t>
      </w:r>
      <w:r>
        <w:rPr>
          <w:rFonts w:hint="eastAsia"/>
        </w:rPr>
        <w:t>51</w:t>
      </w:r>
      <w:r>
        <w:t>所示</w:t>
      </w:r>
      <w:r>
        <w:rPr>
          <w:rFonts w:hint="eastAsia"/>
        </w:rPr>
        <w:t>，</w:t>
      </w:r>
      <w:r>
        <w:t>是串口打印的结果图</w:t>
      </w:r>
      <w:r>
        <w:rPr>
          <w:rFonts w:hint="eastAsia"/>
        </w:rPr>
        <w:t>。</w:t>
      </w:r>
    </w:p>
    <w:p w14:paraId="6CC312CA" w14:textId="77777777" w:rsidR="00A42E0D" w:rsidRDefault="0032352A">
      <w:pPr>
        <w:pStyle w:val="ae"/>
        <w:spacing w:after="156"/>
      </w:pPr>
      <w:r>
        <w:rPr>
          <w:noProof/>
        </w:rPr>
        <w:drawing>
          <wp:inline distT="0" distB="0" distL="0" distR="0" wp14:anchorId="1190FF44" wp14:editId="029D8396">
            <wp:extent cx="5274310" cy="2496820"/>
            <wp:effectExtent l="0" t="0" r="254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76"/>
                    <a:stretch>
                      <a:fillRect/>
                    </a:stretch>
                  </pic:blipFill>
                  <pic:spPr>
                    <a:xfrm>
                      <a:off x="0" y="0"/>
                      <a:ext cx="5274310" cy="2496820"/>
                    </a:xfrm>
                    <a:prstGeom prst="rect">
                      <a:avLst/>
                    </a:prstGeom>
                  </pic:spPr>
                </pic:pic>
              </a:graphicData>
            </a:graphic>
          </wp:inline>
        </w:drawing>
      </w:r>
    </w:p>
    <w:p w14:paraId="12B4B66A" w14:textId="77777777" w:rsidR="00A42E0D" w:rsidRDefault="0032352A">
      <w:pPr>
        <w:pStyle w:val="ae"/>
        <w:spacing w:after="156"/>
      </w:pPr>
      <w:r>
        <w:rPr>
          <w:rFonts w:hint="eastAsia"/>
        </w:rPr>
        <w:t>图6-29</w:t>
      </w:r>
      <w:r>
        <w:t xml:space="preserve"> </w:t>
      </w:r>
      <w:r>
        <w:rPr>
          <w:rFonts w:hint="eastAsia"/>
        </w:rPr>
        <w:t>串口打印</w:t>
      </w:r>
      <w:r>
        <w:t>计算结果图</w:t>
      </w:r>
    </w:p>
    <w:p w14:paraId="39C6AAB1" w14:textId="77777777" w:rsidR="00A42E0D" w:rsidRDefault="00A42E0D"/>
    <w:p w14:paraId="158F2C42" w14:textId="77777777" w:rsidR="00A42E0D" w:rsidRDefault="00A42E0D"/>
    <w:p w14:paraId="30A19F4B" w14:textId="77777777" w:rsidR="00A42E0D" w:rsidRDefault="0032352A">
      <w:pPr>
        <w:widowControl/>
        <w:spacing w:line="240" w:lineRule="auto"/>
        <w:jc w:val="left"/>
      </w:pPr>
      <w:r>
        <w:br w:type="page"/>
      </w:r>
    </w:p>
    <w:p w14:paraId="4368C661" w14:textId="77777777" w:rsidR="00A42E0D" w:rsidRDefault="0032352A">
      <w:pPr>
        <w:pStyle w:val="1"/>
        <w:spacing w:before="156" w:after="156"/>
      </w:pPr>
      <w:bookmarkStart w:id="207" w:name="_Toc62134288"/>
      <w:r>
        <w:lastRenderedPageBreak/>
        <w:t>参考文献</w:t>
      </w:r>
      <w:bookmarkEnd w:id="207"/>
    </w:p>
    <w:p w14:paraId="258F51AE" w14:textId="77777777" w:rsidR="00A42E0D" w:rsidRDefault="0032352A">
      <w:r>
        <w:t>[1]</w:t>
      </w:r>
      <w:r>
        <w:tab/>
        <w:t>https://www.texasheart.org/heart-health/heart-information-center/topics/arrhythmia/</w:t>
      </w:r>
    </w:p>
    <w:p w14:paraId="063D3CE8" w14:textId="77777777" w:rsidR="00A42E0D" w:rsidRDefault="0032352A">
      <w:r>
        <w:t>[2]</w:t>
      </w:r>
      <w:r>
        <w:tab/>
        <w:t>Organization W H . WHO | Noncommunicable diseases country profiles 2018[J]. Scand J Soc Med, 2018, 14(1):7-14.</w:t>
      </w:r>
    </w:p>
    <w:p w14:paraId="765648B3" w14:textId="77777777" w:rsidR="00A42E0D" w:rsidRDefault="0032352A">
      <w:r>
        <w:t>[3]</w:t>
      </w:r>
      <w:r>
        <w:tab/>
        <w:t>https://www.heart.org/en/health-topics/arrhythmia/symptoms-diagnosis--monitoring-of-arrhythmia</w:t>
      </w:r>
    </w:p>
    <w:p w14:paraId="672FF29C" w14:textId="77777777" w:rsidR="00A42E0D" w:rsidRDefault="0032352A">
      <w:r>
        <w:t>[4]</w:t>
      </w:r>
      <w:r>
        <w:tab/>
        <w:t>Al-Khatib SM et al 2018 2017 aha/acc/hrs guideline for management of patients with ventricular arrhythmias and the prevention of sudden cardiac death: a report of the American College of Cardiology/American Heart Association task force on clinical practice guidelines and the heart rhythm society J. Am. Coll. Cardiol. 72 e91–220</w:t>
      </w:r>
    </w:p>
    <w:p w14:paraId="357B46FB" w14:textId="77777777" w:rsidR="00A42E0D" w:rsidRDefault="0032352A">
      <w:r>
        <w:t>[5]</w:t>
      </w:r>
      <w:r>
        <w:tab/>
        <w:t>S. Hong, Y. Zhou, M. Wu, J. Shang, Q. Wang, H. Li, and J. Xie, "Combining deep neural networks and engineered features for cardiac arrhythmia detection from ECG recordings," Physiological Measurement, vol. 40, p. 054009, 2019-06-04 2019.</w:t>
      </w:r>
    </w:p>
    <w:p w14:paraId="555ECBC5" w14:textId="77777777" w:rsidR="00A42E0D" w:rsidRDefault="0032352A">
      <w:r>
        <w:t>[6]</w:t>
      </w:r>
      <w:r>
        <w:tab/>
        <w:t>P. de Chazal, R. R. B. and O. M., "Automatic classification of heartbeats using ECG morphology and heartbeat interval features," IEEE Transactions on Biomedical Engineering, vol. 51, pp. 1196-1206, 2004.</w:t>
      </w:r>
    </w:p>
    <w:p w14:paraId="30BC3470" w14:textId="77777777" w:rsidR="00A42E0D" w:rsidRDefault="0032352A">
      <w:r>
        <w:t>[7]</w:t>
      </w:r>
      <w:r>
        <w:tab/>
        <w:t>K. S. Park, B. H. Cho, D. H. Lee, S. H. Song, J. S. Lee, Y. J. Chee, I. Y. Kim, and S. I. Kim, "Hierarchical support vector machine based heartbeat classification using higher order statistics and hermite basis function," in 2008 Computers in Cardiology,2008 Computers in Cardiology, 2008, pp. 229-232.</w:t>
      </w:r>
    </w:p>
    <w:p w14:paraId="3F34676F" w14:textId="77777777" w:rsidR="00A42E0D" w:rsidRDefault="0032352A">
      <w:r>
        <w:t>[8]</w:t>
      </w:r>
      <w:r>
        <w:tab/>
        <w:t>M. Llamedo and J. P. Martinez, "Heartbeat Classification Using Feature Selection Driven by Database Generalization Criteria," IEEE Transactions on Biomedical Engineering, vol. 58, pp. 616-625, 2011.</w:t>
      </w:r>
    </w:p>
    <w:p w14:paraId="5870D062" w14:textId="77777777" w:rsidR="00A42E0D" w:rsidRDefault="0032352A">
      <w:r>
        <w:t>[9]</w:t>
      </w:r>
      <w:r>
        <w:tab/>
        <w:t>P. P</w:t>
      </w:r>
      <w:r>
        <w:rPr>
          <w:rFonts w:ascii="Cambria" w:hAnsi="Cambria" w:cs="Cambria"/>
        </w:rPr>
        <w:t>ł</w:t>
      </w:r>
      <w:r>
        <w:t xml:space="preserve">awiak, "Novel methodology of cardiac health recognition based on ECG signals and evolutionary-neural system," Expert Systems with </w:t>
      </w:r>
      <w:r>
        <w:lastRenderedPageBreak/>
        <w:t>Applications, vol. 92, pp. 334-349, 2018.</w:t>
      </w:r>
    </w:p>
    <w:p w14:paraId="7AF72F3E" w14:textId="77777777" w:rsidR="00A42E0D" w:rsidRDefault="0032352A">
      <w:r>
        <w:t>[10]</w:t>
      </w:r>
      <w:r>
        <w:tab/>
        <w:t>S. Parvaneh, J. Rubin, S. Babaeizadeh, and M. Xu-Wilson, "Cardiac arrhythmia detection using deep learning: A review," Journal of Electrocardiology, vol. 57, pp. S70-S74, 2019.</w:t>
      </w:r>
    </w:p>
    <w:p w14:paraId="77DC5016" w14:textId="77777777" w:rsidR="00A42E0D" w:rsidRDefault="0032352A">
      <w:r>
        <w:t>[11]</w:t>
      </w:r>
      <w:r>
        <w:tab/>
        <w:t>S. Kiranyaz, T. Ince and M. Gabbouj, "Real-Time Patient-Specific ECG Classification by 1-D Convolutional Neural Networks," IEEE Transactions on Biomedical Engineering, vol. 63, pp. 664-675, 2016.</w:t>
      </w:r>
    </w:p>
    <w:p w14:paraId="59F951DA" w14:textId="77777777" w:rsidR="00A42E0D" w:rsidRDefault="0032352A">
      <w:r>
        <w:t>[12]</w:t>
      </w:r>
      <w:r>
        <w:tab/>
        <w:t>S. S. Xu, M. Mak and C. Cheung, "Towards End-to-End ECG Classification With Raw Signal Extraction and Deep Neural Networks," IEEE Journal of Biomedical and Health Informatics, vol. 23, pp. 1574-1584, 2019.</w:t>
      </w:r>
    </w:p>
    <w:p w14:paraId="4CC60DC2" w14:textId="77777777" w:rsidR="00A42E0D" w:rsidRDefault="0032352A">
      <w:r>
        <w:t>[13]</w:t>
      </w:r>
      <w:r>
        <w:tab/>
        <w:t>J. Pan and W. J. Tompkins, "A Real-Time QRS Detection Algorithm," IEEE Transactions on Biomedical Engineering, vol. BME-32; BME-32, pp. 230-236, 1985-01-01; 1985-01-01 1985.</w:t>
      </w:r>
    </w:p>
    <w:p w14:paraId="650AA517" w14:textId="77777777" w:rsidR="00A42E0D" w:rsidRDefault="0032352A">
      <w:r>
        <w:t>[14]</w:t>
      </w:r>
      <w:r>
        <w:tab/>
        <w:t>N. Wang, J. Zhou, G. Dai, J. Huang, and Y. Xie, "Energy-Efficient Intelligent ECG Monitoring for Wearable Devices," IEEE Transactions on Biomedical Circuits and Systems, vol. 13, pp. 1112-1121, 2019.</w:t>
      </w:r>
    </w:p>
    <w:p w14:paraId="646C467C" w14:textId="77777777" w:rsidR="00A42E0D" w:rsidRDefault="0032352A">
      <w:r>
        <w:t>[15]</w:t>
      </w:r>
      <w:r>
        <w:tab/>
        <w:t>Ö. Y</w:t>
      </w:r>
      <w:r>
        <w:rPr>
          <w:rFonts w:ascii="Cambria" w:hAnsi="Cambria" w:cs="Cambria"/>
        </w:rPr>
        <w:t>ı</w:t>
      </w:r>
      <w:r>
        <w:t>ld</w:t>
      </w:r>
      <w:r>
        <w:rPr>
          <w:rFonts w:ascii="Cambria" w:hAnsi="Cambria" w:cs="Cambria"/>
        </w:rPr>
        <w:t>ı</w:t>
      </w:r>
      <w:r>
        <w:t>r</w:t>
      </w:r>
      <w:r>
        <w:rPr>
          <w:rFonts w:ascii="Cambria" w:hAnsi="Cambria" w:cs="Cambria"/>
        </w:rPr>
        <w:t>ı</w:t>
      </w:r>
      <w:r>
        <w:t>m, P. P</w:t>
      </w:r>
      <w:r>
        <w:rPr>
          <w:rFonts w:ascii="Cambria" w:hAnsi="Cambria" w:cs="Cambria"/>
        </w:rPr>
        <w:t>ł</w:t>
      </w:r>
      <w:r>
        <w:t>awiak, R. Tan, and U. R. Acharya, "Arrhythmia detection using deep convolutional neural network with long duration ECG signals," Computers in Biology and Medicine, vol. 102, pp. 411-420, 2018.</w:t>
      </w:r>
    </w:p>
    <w:p w14:paraId="28D8E8CD" w14:textId="77777777" w:rsidR="00A42E0D" w:rsidRDefault="00A42E0D"/>
    <w:p w14:paraId="2467CD93" w14:textId="77777777" w:rsidR="00A42E0D" w:rsidRDefault="00A42E0D">
      <w:pPr>
        <w:widowControl/>
        <w:spacing w:line="240" w:lineRule="auto"/>
        <w:jc w:val="left"/>
      </w:pPr>
    </w:p>
    <w:p w14:paraId="3D4656B8" w14:textId="77777777" w:rsidR="00A42E0D" w:rsidRDefault="00A42E0D"/>
    <w:sectPr w:rsidR="00A42E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CCEDE3" w14:textId="77777777" w:rsidR="00735368" w:rsidRDefault="00735368" w:rsidP="006A3DBF">
      <w:pPr>
        <w:spacing w:line="240" w:lineRule="auto"/>
      </w:pPr>
      <w:r>
        <w:separator/>
      </w:r>
    </w:p>
  </w:endnote>
  <w:endnote w:type="continuationSeparator" w:id="0">
    <w:p w14:paraId="4ABFDB6A" w14:textId="77777777" w:rsidR="00735368" w:rsidRDefault="00735368" w:rsidP="006A3D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793190" w14:textId="77777777" w:rsidR="00735368" w:rsidRDefault="00735368" w:rsidP="006A3DBF">
      <w:pPr>
        <w:spacing w:line="240" w:lineRule="auto"/>
      </w:pPr>
      <w:r>
        <w:separator/>
      </w:r>
    </w:p>
  </w:footnote>
  <w:footnote w:type="continuationSeparator" w:id="0">
    <w:p w14:paraId="01085630" w14:textId="77777777" w:rsidR="00735368" w:rsidRDefault="00735368" w:rsidP="006A3D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C101AE"/>
    <w:multiLevelType w:val="multilevel"/>
    <w:tmpl w:val="1EC101A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A81791F"/>
    <w:multiLevelType w:val="multilevel"/>
    <w:tmpl w:val="4A8179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76052AE"/>
    <w:multiLevelType w:val="multilevel"/>
    <w:tmpl w:val="576052AE"/>
    <w:lvl w:ilvl="0">
      <w:start w:val="1"/>
      <w:numFmt w:val="lowerRoman"/>
      <w:lvlText w:val="%1."/>
      <w:lvlJc w:val="right"/>
      <w:pPr>
        <w:ind w:left="1290" w:hanging="420"/>
      </w:pPr>
    </w:lvl>
    <w:lvl w:ilvl="1">
      <w:start w:val="1"/>
      <w:numFmt w:val="lowerLetter"/>
      <w:lvlText w:val="%2)"/>
      <w:lvlJc w:val="left"/>
      <w:pPr>
        <w:ind w:left="1710" w:hanging="420"/>
      </w:pPr>
    </w:lvl>
    <w:lvl w:ilvl="2">
      <w:start w:val="1"/>
      <w:numFmt w:val="lowerRoman"/>
      <w:lvlText w:val="%3."/>
      <w:lvlJc w:val="right"/>
      <w:pPr>
        <w:ind w:left="2130" w:hanging="420"/>
      </w:pPr>
    </w:lvl>
    <w:lvl w:ilvl="3">
      <w:start w:val="1"/>
      <w:numFmt w:val="decimal"/>
      <w:lvlText w:val="%4."/>
      <w:lvlJc w:val="left"/>
      <w:pPr>
        <w:ind w:left="2550" w:hanging="420"/>
      </w:pPr>
    </w:lvl>
    <w:lvl w:ilvl="4">
      <w:start w:val="1"/>
      <w:numFmt w:val="lowerLetter"/>
      <w:lvlText w:val="%5)"/>
      <w:lvlJc w:val="left"/>
      <w:pPr>
        <w:ind w:left="2970" w:hanging="420"/>
      </w:pPr>
    </w:lvl>
    <w:lvl w:ilvl="5">
      <w:start w:val="1"/>
      <w:numFmt w:val="lowerRoman"/>
      <w:lvlText w:val="%6."/>
      <w:lvlJc w:val="right"/>
      <w:pPr>
        <w:ind w:left="3390" w:hanging="420"/>
      </w:pPr>
    </w:lvl>
    <w:lvl w:ilvl="6">
      <w:start w:val="1"/>
      <w:numFmt w:val="decimal"/>
      <w:lvlText w:val="%7."/>
      <w:lvlJc w:val="left"/>
      <w:pPr>
        <w:ind w:left="3810" w:hanging="420"/>
      </w:pPr>
    </w:lvl>
    <w:lvl w:ilvl="7">
      <w:start w:val="1"/>
      <w:numFmt w:val="lowerLetter"/>
      <w:lvlText w:val="%8)"/>
      <w:lvlJc w:val="left"/>
      <w:pPr>
        <w:ind w:left="4230" w:hanging="420"/>
      </w:pPr>
    </w:lvl>
    <w:lvl w:ilvl="8">
      <w:start w:val="1"/>
      <w:numFmt w:val="lowerRoman"/>
      <w:lvlText w:val="%9."/>
      <w:lvlJc w:val="right"/>
      <w:pPr>
        <w:ind w:left="4650" w:hanging="420"/>
      </w:pPr>
    </w:lvl>
  </w:abstractNum>
  <w:abstractNum w:abstractNumId="3" w15:restartNumberingAfterBreak="0">
    <w:nsid w:val="641F37F3"/>
    <w:multiLevelType w:val="multilevel"/>
    <w:tmpl w:val="641F37F3"/>
    <w:lvl w:ilvl="0">
      <w:start w:val="1"/>
      <w:numFmt w:val="decimal"/>
      <w:lvlText w:val="%1)"/>
      <w:lvlJc w:val="left"/>
      <w:pPr>
        <w:ind w:left="870" w:hanging="420"/>
      </w:pPr>
    </w:lvl>
    <w:lvl w:ilvl="1">
      <w:start w:val="1"/>
      <w:numFmt w:val="lowerLetter"/>
      <w:lvlText w:val="%2)"/>
      <w:lvlJc w:val="left"/>
      <w:pPr>
        <w:ind w:left="1290" w:hanging="420"/>
      </w:pPr>
    </w:lvl>
    <w:lvl w:ilvl="2">
      <w:start w:val="1"/>
      <w:numFmt w:val="lowerRoman"/>
      <w:lvlText w:val="%3."/>
      <w:lvlJc w:val="right"/>
      <w:pPr>
        <w:ind w:left="1710" w:hanging="420"/>
      </w:pPr>
    </w:lvl>
    <w:lvl w:ilvl="3">
      <w:start w:val="1"/>
      <w:numFmt w:val="decimal"/>
      <w:lvlText w:val="%4."/>
      <w:lvlJc w:val="left"/>
      <w:pPr>
        <w:ind w:left="2130" w:hanging="420"/>
      </w:pPr>
    </w:lvl>
    <w:lvl w:ilvl="4">
      <w:start w:val="1"/>
      <w:numFmt w:val="lowerLetter"/>
      <w:lvlText w:val="%5)"/>
      <w:lvlJc w:val="left"/>
      <w:pPr>
        <w:ind w:left="2550" w:hanging="420"/>
      </w:pPr>
    </w:lvl>
    <w:lvl w:ilvl="5">
      <w:start w:val="1"/>
      <w:numFmt w:val="lowerRoman"/>
      <w:lvlText w:val="%6."/>
      <w:lvlJc w:val="right"/>
      <w:pPr>
        <w:ind w:left="2970" w:hanging="420"/>
      </w:pPr>
    </w:lvl>
    <w:lvl w:ilvl="6">
      <w:start w:val="1"/>
      <w:numFmt w:val="decimal"/>
      <w:lvlText w:val="%7."/>
      <w:lvlJc w:val="left"/>
      <w:pPr>
        <w:ind w:left="3390" w:hanging="420"/>
      </w:pPr>
    </w:lvl>
    <w:lvl w:ilvl="7">
      <w:start w:val="1"/>
      <w:numFmt w:val="lowerLetter"/>
      <w:lvlText w:val="%8)"/>
      <w:lvlJc w:val="left"/>
      <w:pPr>
        <w:ind w:left="3810" w:hanging="420"/>
      </w:pPr>
    </w:lvl>
    <w:lvl w:ilvl="8">
      <w:start w:val="1"/>
      <w:numFmt w:val="lowerRoman"/>
      <w:lvlText w:val="%9."/>
      <w:lvlJc w:val="right"/>
      <w:pPr>
        <w:ind w:left="4230" w:hanging="420"/>
      </w:pPr>
    </w:lvl>
  </w:abstractNum>
  <w:num w:numId="1">
    <w:abstractNumId w:val="3"/>
  </w:num>
  <w:num w:numId="2">
    <w:abstractNumId w:val="2"/>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LQ">
    <w15:presenceInfo w15:providerId="None" w15:userId="LL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C80"/>
    <w:rsid w:val="00022C80"/>
    <w:rsid w:val="00164D13"/>
    <w:rsid w:val="002D4BEE"/>
    <w:rsid w:val="002E6469"/>
    <w:rsid w:val="0032352A"/>
    <w:rsid w:val="00534C0E"/>
    <w:rsid w:val="0057180B"/>
    <w:rsid w:val="005838BF"/>
    <w:rsid w:val="00617EB3"/>
    <w:rsid w:val="006A3DBF"/>
    <w:rsid w:val="00735368"/>
    <w:rsid w:val="00760FBF"/>
    <w:rsid w:val="007B6443"/>
    <w:rsid w:val="008B654F"/>
    <w:rsid w:val="008E0E37"/>
    <w:rsid w:val="00A42E0D"/>
    <w:rsid w:val="00DA5B3C"/>
    <w:rsid w:val="00E74BE2"/>
    <w:rsid w:val="020515C8"/>
    <w:rsid w:val="0EC76366"/>
    <w:rsid w:val="12075379"/>
    <w:rsid w:val="20AF0013"/>
    <w:rsid w:val="29230789"/>
    <w:rsid w:val="40F87404"/>
    <w:rsid w:val="4102660E"/>
    <w:rsid w:val="418A3A61"/>
    <w:rsid w:val="46AE2D16"/>
    <w:rsid w:val="494D3C80"/>
    <w:rsid w:val="4A8E4054"/>
    <w:rsid w:val="4E321886"/>
    <w:rsid w:val="52E86B35"/>
    <w:rsid w:val="56664053"/>
    <w:rsid w:val="5A3809A0"/>
    <w:rsid w:val="7471773E"/>
    <w:rsid w:val="7BB23B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0B668B0"/>
  <w15:docId w15:val="{9A5C30CF-4A44-482E-BCCC-D98A72D23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ascii="宋体" w:eastAsia="宋体" w:hAnsi="宋体"/>
      <w:kern w:val="2"/>
      <w:sz w:val="24"/>
      <w:szCs w:val="22"/>
    </w:rPr>
  </w:style>
  <w:style w:type="paragraph" w:styleId="1">
    <w:name w:val="heading 1"/>
    <w:next w:val="a"/>
    <w:link w:val="10"/>
    <w:uiPriority w:val="9"/>
    <w:qFormat/>
    <w:pPr>
      <w:keepNext/>
      <w:keepLines/>
      <w:spacing w:beforeLines="50" w:before="50" w:afterLines="50" w:after="50"/>
      <w:jc w:val="center"/>
      <w:outlineLvl w:val="0"/>
    </w:pPr>
    <w:rPr>
      <w:rFonts w:ascii="黑体" w:eastAsia="黑体" w:hAnsi="黑体"/>
      <w:b/>
      <w:bCs/>
      <w:kern w:val="44"/>
      <w:sz w:val="32"/>
      <w:szCs w:val="44"/>
    </w:rPr>
  </w:style>
  <w:style w:type="paragraph" w:styleId="2">
    <w:name w:val="heading 2"/>
    <w:next w:val="a"/>
    <w:link w:val="20"/>
    <w:uiPriority w:val="9"/>
    <w:unhideWhenUsed/>
    <w:qFormat/>
    <w:pPr>
      <w:keepNext/>
      <w:keepLines/>
      <w:spacing w:beforeLines="50" w:before="50" w:afterLines="50" w:after="50"/>
      <w:outlineLvl w:val="1"/>
    </w:pPr>
    <w:rPr>
      <w:rFonts w:ascii="黑体" w:eastAsia="黑体" w:hAnsi="黑体" w:cstheme="majorBidi"/>
      <w:b/>
      <w:bCs/>
      <w:kern w:val="2"/>
      <w:sz w:val="28"/>
      <w:szCs w:val="32"/>
    </w:rPr>
  </w:style>
  <w:style w:type="paragraph" w:styleId="3">
    <w:name w:val="heading 3"/>
    <w:next w:val="a"/>
    <w:link w:val="30"/>
    <w:uiPriority w:val="9"/>
    <w:unhideWhenUsed/>
    <w:qFormat/>
    <w:pPr>
      <w:keepNext/>
      <w:keepLines/>
      <w:spacing w:beforeLines="50" w:before="50" w:afterLines="50" w:after="50"/>
      <w:outlineLvl w:val="2"/>
    </w:pPr>
    <w:rPr>
      <w:rFonts w:ascii="黑体" w:eastAsia="黑体" w:hAnsi="黑体"/>
      <w:b/>
      <w:bCs/>
      <w:kern w:val="2"/>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line="240" w:lineRule="auto"/>
    </w:pPr>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Title"/>
    <w:basedOn w:val="a"/>
    <w:next w:val="a"/>
    <w:link w:val="aa"/>
    <w:uiPriority w:val="10"/>
    <w:qFormat/>
    <w:pPr>
      <w:spacing w:beforeLines="50" w:before="50" w:afterLines="50" w:after="50"/>
      <w:jc w:val="left"/>
      <w:outlineLvl w:val="2"/>
    </w:pPr>
    <w:rPr>
      <w:rFonts w:ascii="黑体" w:eastAsia="黑体" w:hAnsi="黑体" w:cstheme="majorBidi"/>
      <w:b/>
      <w:bCs/>
      <w:szCs w:val="32"/>
    </w:r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lassic 1"/>
    <w:basedOn w:val="a1"/>
    <w:uiPriority w:val="99"/>
    <w:semiHidden/>
    <w:unhideWhenUsed/>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character" w:customStyle="1" w:styleId="10">
    <w:name w:val="标题 1 字符"/>
    <w:basedOn w:val="a0"/>
    <w:link w:val="1"/>
    <w:uiPriority w:val="9"/>
    <w:qFormat/>
    <w:rPr>
      <w:rFonts w:ascii="黑体" w:eastAsia="黑体" w:hAnsi="黑体"/>
      <w:b/>
      <w:bCs/>
      <w:kern w:val="44"/>
      <w:sz w:val="32"/>
      <w:szCs w:val="44"/>
    </w:rPr>
  </w:style>
  <w:style w:type="character" w:customStyle="1" w:styleId="20">
    <w:name w:val="标题 2 字符"/>
    <w:basedOn w:val="a0"/>
    <w:link w:val="2"/>
    <w:uiPriority w:val="9"/>
    <w:rPr>
      <w:rFonts w:ascii="黑体" w:eastAsia="黑体" w:hAnsi="黑体" w:cstheme="majorBidi"/>
      <w:b/>
      <w:bCs/>
      <w:sz w:val="28"/>
      <w:szCs w:val="32"/>
    </w:rPr>
  </w:style>
  <w:style w:type="character" w:customStyle="1" w:styleId="30">
    <w:name w:val="标题 3 字符"/>
    <w:basedOn w:val="a0"/>
    <w:link w:val="3"/>
    <w:uiPriority w:val="9"/>
    <w:rPr>
      <w:rFonts w:ascii="黑体" w:eastAsia="黑体" w:hAnsi="黑体"/>
      <w:b/>
      <w:bCs/>
      <w:sz w:val="24"/>
      <w:szCs w:val="32"/>
    </w:rPr>
  </w:style>
  <w:style w:type="table" w:customStyle="1" w:styleId="12">
    <w:name w:val="三线表1"/>
    <w:basedOn w:val="11"/>
    <w:uiPriority w:val="99"/>
    <w:pPr>
      <w:jc w:val="center"/>
    </w:pPr>
    <w:tblPr/>
    <w:tcPr>
      <w:shd w:val="clear" w:color="auto" w:fill="auto"/>
      <w:vAlign w:val="center"/>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character" w:customStyle="1" w:styleId="a8">
    <w:name w:val="页眉 字符"/>
    <w:basedOn w:val="a0"/>
    <w:link w:val="a7"/>
    <w:uiPriority w:val="99"/>
    <w:rPr>
      <w:rFonts w:ascii="宋体" w:eastAsia="宋体" w:hAnsi="宋体"/>
      <w:sz w:val="18"/>
      <w:szCs w:val="18"/>
    </w:rPr>
  </w:style>
  <w:style w:type="character" w:customStyle="1" w:styleId="a6">
    <w:name w:val="页脚 字符"/>
    <w:basedOn w:val="a0"/>
    <w:link w:val="a5"/>
    <w:uiPriority w:val="99"/>
    <w:rPr>
      <w:rFonts w:ascii="宋体" w:eastAsia="宋体" w:hAnsi="宋体"/>
      <w:sz w:val="18"/>
      <w:szCs w:val="18"/>
    </w:rPr>
  </w:style>
  <w:style w:type="character" w:customStyle="1" w:styleId="aa">
    <w:name w:val="标题 字符"/>
    <w:basedOn w:val="a0"/>
    <w:link w:val="a9"/>
    <w:uiPriority w:val="10"/>
    <w:rPr>
      <w:rFonts w:ascii="黑体" w:eastAsia="黑体" w:hAnsi="黑体" w:cstheme="majorBidi"/>
      <w:b/>
      <w:bCs/>
      <w:sz w:val="24"/>
      <w:szCs w:val="32"/>
    </w:rPr>
  </w:style>
  <w:style w:type="table" w:customStyle="1" w:styleId="13">
    <w:name w:val="网格型1"/>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
    <w:name w:val="Table Content"/>
    <w:basedOn w:val="a"/>
    <w:link w:val="TableContent0"/>
    <w:qFormat/>
    <w:pPr>
      <w:spacing w:line="240" w:lineRule="auto"/>
      <w:jc w:val="center"/>
    </w:pPr>
    <w:rPr>
      <w:rFonts w:ascii="Times New Roman" w:hAnsi="Times New Roman"/>
      <w:sz w:val="21"/>
    </w:rPr>
  </w:style>
  <w:style w:type="character" w:customStyle="1" w:styleId="TableContent0">
    <w:name w:val="Table Content 字符"/>
    <w:basedOn w:val="a0"/>
    <w:link w:val="TableContent"/>
    <w:rPr>
      <w:rFonts w:ascii="Times New Roman" w:eastAsia="宋体" w:hAnsi="Times New Roman"/>
    </w:rPr>
  </w:style>
  <w:style w:type="table" w:customStyle="1" w:styleId="ac">
    <w:name w:val="三线表"/>
    <w:basedOn w:val="11"/>
    <w:uiPriority w:val="99"/>
    <w:tblPr/>
    <w:tcPr>
      <w:shd w:val="clear" w:color="auto" w:fill="auto"/>
    </w:tcPr>
    <w:tblStylePr w:type="firstRow">
      <w:rPr>
        <w:i w:val="0"/>
        <w:iCs/>
      </w:rPr>
      <w:tblPr/>
      <w:tcPr>
        <w:tcBorders>
          <w:bottom w:val="single" w:sz="6" w:space="0" w:color="000000"/>
          <w:tl2br w:val="nil"/>
          <w:tr2bl w:val="nil"/>
        </w:tcBorders>
      </w:tcPr>
    </w:tblStylePr>
    <w:tblStylePr w:type="lastRow">
      <w:rPr>
        <w:color w:val="auto"/>
      </w:rPr>
      <w:tblPr/>
      <w:tcPr>
        <w:tcBorders>
          <w:top w:val="nil"/>
          <w:tl2br w:val="nil"/>
          <w:tr2bl w:val="nil"/>
        </w:tcBorders>
        <w:shd w:val="clear" w:color="auto" w:fill="auto"/>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51">
    <w:name w:val="网格表 5 深色1"/>
    <w:basedOn w:val="a1"/>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4-61">
    <w:name w:val="网格表 4 - 着色 61"/>
    <w:basedOn w:val="a1"/>
    <w:uiPriority w:val="49"/>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11">
    <w:name w:val="网格表 5 深色 - 着色 11"/>
    <w:basedOn w:val="a1"/>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a4">
    <w:name w:val="批注框文本 字符"/>
    <w:basedOn w:val="a0"/>
    <w:link w:val="a3"/>
    <w:uiPriority w:val="99"/>
    <w:semiHidden/>
    <w:rPr>
      <w:rFonts w:ascii="宋体" w:eastAsia="宋体" w:hAnsi="宋体"/>
      <w:sz w:val="18"/>
      <w:szCs w:val="18"/>
    </w:rPr>
  </w:style>
  <w:style w:type="paragraph" w:styleId="ad">
    <w:name w:val="List Paragraph"/>
    <w:basedOn w:val="a"/>
    <w:uiPriority w:val="34"/>
    <w:qFormat/>
    <w:pPr>
      <w:ind w:firstLineChars="200" w:firstLine="420"/>
    </w:pPr>
  </w:style>
  <w:style w:type="paragraph" w:customStyle="1" w:styleId="ae">
    <w:name w:val="图例"/>
    <w:basedOn w:val="a"/>
    <w:link w:val="Char"/>
    <w:qFormat/>
    <w:pPr>
      <w:spacing w:afterLines="50" w:after="50" w:line="240" w:lineRule="auto"/>
      <w:jc w:val="center"/>
    </w:pPr>
    <w:rPr>
      <w:sz w:val="21"/>
    </w:rPr>
  </w:style>
  <w:style w:type="character" w:customStyle="1" w:styleId="Char">
    <w:name w:val="图例 Char"/>
    <w:basedOn w:val="a0"/>
    <w:link w:val="ae"/>
    <w:qFormat/>
    <w:rPr>
      <w:rFonts w:ascii="宋体" w:eastAsia="宋体" w:hAnsi="宋体"/>
    </w:rPr>
  </w:style>
  <w:style w:type="paragraph" w:styleId="TOC">
    <w:name w:val="TOC Heading"/>
    <w:basedOn w:val="1"/>
    <w:next w:val="a"/>
    <w:uiPriority w:val="39"/>
    <w:unhideWhenUsed/>
    <w:qFormat/>
    <w:rsid w:val="008B654F"/>
    <w:pPr>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8B654F"/>
  </w:style>
  <w:style w:type="paragraph" w:styleId="TOC2">
    <w:name w:val="toc 2"/>
    <w:basedOn w:val="a"/>
    <w:next w:val="a"/>
    <w:autoRedefine/>
    <w:uiPriority w:val="39"/>
    <w:unhideWhenUsed/>
    <w:rsid w:val="008B654F"/>
    <w:pPr>
      <w:ind w:leftChars="200" w:left="420"/>
    </w:pPr>
  </w:style>
  <w:style w:type="paragraph" w:styleId="TOC3">
    <w:name w:val="toc 3"/>
    <w:basedOn w:val="a"/>
    <w:next w:val="a"/>
    <w:autoRedefine/>
    <w:uiPriority w:val="39"/>
    <w:unhideWhenUsed/>
    <w:rsid w:val="008B654F"/>
    <w:pPr>
      <w:ind w:leftChars="400" w:left="840"/>
    </w:pPr>
  </w:style>
  <w:style w:type="character" w:styleId="af">
    <w:name w:val="Hyperlink"/>
    <w:basedOn w:val="a0"/>
    <w:uiPriority w:val="99"/>
    <w:unhideWhenUsed/>
    <w:rsid w:val="008B65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chart" Target="charts/chart1.xml"/><Relationship Id="rId42" Type="http://schemas.openxmlformats.org/officeDocument/2006/relationships/oleObject" Target="embeddings/oleObject4.bin"/><Relationship Id="rId47" Type="http://schemas.openxmlformats.org/officeDocument/2006/relationships/image" Target="media/image32.emf"/><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oleObject" Target="embeddings/oleObject3.bin"/><Relationship Id="rId45" Type="http://schemas.openxmlformats.org/officeDocument/2006/relationships/image" Target="media/image31.wmf"/><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w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wmf"/><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5.w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6.bin"/><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svg"/><Relationship Id="rId41" Type="http://schemas.openxmlformats.org/officeDocument/2006/relationships/image" Target="media/image29.w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oleObject" Target="embeddings/oleObject5.bin"/><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8.wmf"/><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Desktop\&#35770;&#25991;\&#34920;&#26684;\basic%20blocks%20vs.%20performanc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14956772810699"/>
          <c:y val="0.18383556209127799"/>
          <c:w val="0.74188436382471101"/>
          <c:h val="0.65852018341554897"/>
        </c:manualLayout>
      </c:layout>
      <c:lineChart>
        <c:grouping val="standard"/>
        <c:varyColors val="0"/>
        <c:ser>
          <c:idx val="1"/>
          <c:order val="1"/>
          <c:tx>
            <c:strRef>
              <c:f>'basic blocks'!$H$5</c:f>
              <c:strCache>
                <c:ptCount val="1"/>
                <c:pt idx="0">
                  <c:v>Memory Requirement</c:v>
                </c:pt>
              </c:strCache>
            </c:strRef>
          </c:tx>
          <c:spPr>
            <a:ln w="15875" cap="sq">
              <a:solidFill>
                <a:schemeClr val="accent1">
                  <a:lumMod val="50000"/>
                </a:schemeClr>
              </a:solidFill>
              <a:prstDash val="sysDot"/>
              <a:round/>
            </a:ln>
            <a:effectLst/>
          </c:spPr>
          <c:marker>
            <c:symbol val="square"/>
            <c:size val="4"/>
            <c:spPr>
              <a:solidFill>
                <a:schemeClr val="accent1">
                  <a:lumMod val="50000"/>
                </a:schemeClr>
              </a:solidFill>
              <a:ln w="22225">
                <a:solidFill>
                  <a:schemeClr val="accent1">
                    <a:lumMod val="50000"/>
                  </a:schemeClr>
                </a:solidFill>
              </a:ln>
              <a:effectLst/>
            </c:spPr>
          </c:marker>
          <c:val>
            <c:numRef>
              <c:f>'basic blocks'!$H$6:$H$13</c:f>
              <c:numCache>
                <c:formatCode>0</c:formatCode>
                <c:ptCount val="8"/>
                <c:pt idx="0">
                  <c:v>903.09765625</c:v>
                </c:pt>
                <c:pt idx="1">
                  <c:v>342.64453125</c:v>
                </c:pt>
                <c:pt idx="2">
                  <c:v>455.26953125</c:v>
                </c:pt>
                <c:pt idx="3">
                  <c:v>495.51953125</c:v>
                </c:pt>
                <c:pt idx="4">
                  <c:v>367.76953125</c:v>
                </c:pt>
                <c:pt idx="5">
                  <c:v>327.45703125</c:v>
                </c:pt>
                <c:pt idx="6">
                  <c:v>316.30078125</c:v>
                </c:pt>
                <c:pt idx="7">
                  <c:v>341.33203125</c:v>
                </c:pt>
              </c:numCache>
            </c:numRef>
          </c:val>
          <c:smooth val="0"/>
          <c:extLst>
            <c:ext xmlns:c16="http://schemas.microsoft.com/office/drawing/2014/chart" uri="{C3380CC4-5D6E-409C-BE32-E72D297353CC}">
              <c16:uniqueId val="{00000000-6B64-4662-9426-CE3F996FFC5B}"/>
            </c:ext>
          </c:extLst>
        </c:ser>
        <c:dLbls>
          <c:showLegendKey val="0"/>
          <c:showVal val="0"/>
          <c:showCatName val="0"/>
          <c:showSerName val="0"/>
          <c:showPercent val="0"/>
          <c:showBubbleSize val="0"/>
        </c:dLbls>
        <c:marker val="1"/>
        <c:smooth val="0"/>
        <c:axId val="773439552"/>
        <c:axId val="773441512"/>
      </c:lineChart>
      <c:lineChart>
        <c:grouping val="standard"/>
        <c:varyColors val="0"/>
        <c:ser>
          <c:idx val="0"/>
          <c:order val="0"/>
          <c:tx>
            <c:strRef>
              <c:f>'basic blocks'!$F$5</c:f>
              <c:strCache>
                <c:ptCount val="1"/>
                <c:pt idx="0">
                  <c:v>OA</c:v>
                </c:pt>
              </c:strCache>
            </c:strRef>
          </c:tx>
          <c:spPr>
            <a:ln w="15875" cap="sq">
              <a:solidFill>
                <a:srgbClr val="FF0000"/>
              </a:solidFill>
              <a:prstDash val="sysDot"/>
              <a:bevel/>
            </a:ln>
            <a:effectLst/>
          </c:spPr>
          <c:marker>
            <c:symbol val="triangle"/>
            <c:size val="4"/>
            <c:spPr>
              <a:solidFill>
                <a:srgbClr val="FF0000"/>
              </a:solidFill>
              <a:ln w="22225">
                <a:solidFill>
                  <a:srgbClr val="FF0000"/>
                </a:solidFill>
              </a:ln>
              <a:effectLst/>
            </c:spPr>
          </c:marker>
          <c:cat>
            <c:strRef>
              <c:f>'basic blocks'!$E$5:$E$13</c:f>
              <c:strCache>
                <c:ptCount val="9"/>
                <c:pt idx="0">
                  <c:v>basic blocks</c:v>
                </c:pt>
                <c:pt idx="1">
                  <c:v>8</c:v>
                </c:pt>
                <c:pt idx="2">
                  <c:v>7</c:v>
                </c:pt>
                <c:pt idx="3">
                  <c:v>6</c:v>
                </c:pt>
                <c:pt idx="4">
                  <c:v>5</c:v>
                </c:pt>
                <c:pt idx="5">
                  <c:v>4</c:v>
                </c:pt>
                <c:pt idx="6">
                  <c:v>3</c:v>
                </c:pt>
                <c:pt idx="7">
                  <c:v>2</c:v>
                </c:pt>
                <c:pt idx="8">
                  <c:v>1</c:v>
                </c:pt>
              </c:strCache>
            </c:strRef>
          </c:cat>
          <c:val>
            <c:numRef>
              <c:f>'basic blocks'!$F$6:$F$13</c:f>
              <c:numCache>
                <c:formatCode>General</c:formatCode>
                <c:ptCount val="8"/>
                <c:pt idx="0">
                  <c:v>45.1</c:v>
                </c:pt>
                <c:pt idx="1">
                  <c:v>71.400000000000006</c:v>
                </c:pt>
                <c:pt idx="2">
                  <c:v>86.2</c:v>
                </c:pt>
                <c:pt idx="3">
                  <c:v>92.1</c:v>
                </c:pt>
                <c:pt idx="4">
                  <c:v>94.7</c:v>
                </c:pt>
                <c:pt idx="5">
                  <c:v>95.4</c:v>
                </c:pt>
                <c:pt idx="6">
                  <c:v>95.7</c:v>
                </c:pt>
                <c:pt idx="7">
                  <c:v>95.1</c:v>
                </c:pt>
              </c:numCache>
            </c:numRef>
          </c:val>
          <c:smooth val="0"/>
          <c:extLst>
            <c:ext xmlns:c16="http://schemas.microsoft.com/office/drawing/2014/chart" uri="{C3380CC4-5D6E-409C-BE32-E72D297353CC}">
              <c16:uniqueId val="{00000001-6B64-4662-9426-CE3F996FFC5B}"/>
            </c:ext>
          </c:extLst>
        </c:ser>
        <c:dLbls>
          <c:showLegendKey val="0"/>
          <c:showVal val="0"/>
          <c:showCatName val="0"/>
          <c:showSerName val="0"/>
          <c:showPercent val="0"/>
          <c:showBubbleSize val="0"/>
        </c:dLbls>
        <c:upDownBars>
          <c:gapWidth val="150"/>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773439944"/>
        <c:axId val="773441120"/>
      </c:lineChart>
      <c:catAx>
        <c:axId val="773439552"/>
        <c:scaling>
          <c:orientation val="minMax"/>
        </c:scaling>
        <c:delete val="0"/>
        <c:axPos val="b"/>
        <c:title>
          <c:tx>
            <c:rich>
              <a:bodyPr rot="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r>
                  <a:rPr lang="en-US" baseline="0">
                    <a:latin typeface="Times New Roman" panose="02020603050405020304" charset="0"/>
                  </a:rPr>
                  <a:t>Basic Blocks</a:t>
                </a:r>
                <a:endParaRPr lang="zh-CN" baseline="0">
                  <a:latin typeface="Times New Roman" panose="02020603050405020304" charset="0"/>
                </a:endParaRPr>
              </a:p>
            </c:rich>
          </c:tx>
          <c:layout>
            <c:manualLayout>
              <c:xMode val="edge"/>
              <c:yMode val="edge"/>
              <c:x val="0.42876228994818599"/>
              <c:y val="0.93485305280000497"/>
            </c:manualLayout>
          </c:layout>
          <c:overlay val="0"/>
          <c:spPr>
            <a:noFill/>
            <a:ln>
              <a:noFill/>
            </a:ln>
            <a:effectLst/>
          </c:spPr>
          <c:txPr>
            <a:bodyPr rot="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title>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crossAx val="773441512"/>
        <c:crosses val="autoZero"/>
        <c:auto val="1"/>
        <c:lblAlgn val="ctr"/>
        <c:lblOffset val="100"/>
        <c:tickLblSkip val="1"/>
        <c:noMultiLvlLbl val="0"/>
      </c:catAx>
      <c:valAx>
        <c:axId val="773441512"/>
        <c:scaling>
          <c:orientation val="minMax"/>
          <c:max val="1000"/>
          <c:min val="300"/>
        </c:scaling>
        <c:delete val="0"/>
        <c:axPos val="l"/>
        <c:title>
          <c:tx>
            <c:rich>
              <a:bodyPr rot="-54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r>
                  <a:rPr lang="en-US" baseline="0">
                    <a:latin typeface="Times New Roman" panose="02020603050405020304" charset="0"/>
                  </a:rPr>
                  <a:t>Model size (</a:t>
                </a:r>
                <a:r>
                  <a:rPr lang="en-US" baseline="0">
                    <a:solidFill>
                      <a:schemeClr val="tx1">
                        <a:lumMod val="95000"/>
                        <a:lumOff val="5000"/>
                      </a:schemeClr>
                    </a:solidFill>
                    <a:latin typeface="Times New Roman" panose="02020603050405020304" charset="0"/>
                  </a:rPr>
                  <a:t>KB</a:t>
                </a:r>
                <a:r>
                  <a:rPr lang="en-US" baseline="0">
                    <a:latin typeface="Times New Roman" panose="02020603050405020304" charset="0"/>
                  </a:rPr>
                  <a:t>)</a:t>
                </a:r>
                <a:endParaRPr lang="zh-CN" baseline="0">
                  <a:latin typeface="Times New Roman" panose="02020603050405020304" charset="0"/>
                </a:endParaRPr>
              </a:p>
            </c:rich>
          </c:tx>
          <c:overlay val="0"/>
          <c:spPr>
            <a:noFill/>
            <a:ln>
              <a:noFill/>
            </a:ln>
            <a:effectLst/>
          </c:spPr>
          <c:txPr>
            <a:bodyPr rot="-54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title>
        <c:numFmt formatCode="0" sourceLinked="1"/>
        <c:majorTickMark val="in"/>
        <c:minorTickMark val="none"/>
        <c:tickLblPos val="nextTo"/>
        <c:spPr>
          <a:noFill/>
          <a:ln w="12700">
            <a:solidFill>
              <a:schemeClr val="tx1"/>
            </a:solidFill>
            <a:headEnd type="none"/>
            <a:tailEnd type="stealth"/>
          </a:ln>
          <a:effectLst/>
        </c:spPr>
        <c:txPr>
          <a:bodyPr rot="-60000000" spcFirstLastPara="1" vertOverflow="ellipsis" vert="horz" wrap="square" anchor="ctr" anchorCtr="1"/>
          <a:lstStyle/>
          <a:p>
            <a:pPr>
              <a:defRPr lang="zh-CN" sz="1000" b="0" i="0" u="none" strike="noStrike" kern="1200" baseline="0">
                <a:solidFill>
                  <a:schemeClr val="tx1">
                    <a:lumMod val="95000"/>
                    <a:lumOff val="5000"/>
                  </a:schemeClr>
                </a:solidFill>
                <a:latin typeface="Times New Roman" panose="02020603050405020304" charset="0"/>
                <a:ea typeface="+mn-ea"/>
                <a:cs typeface="+mn-cs"/>
              </a:defRPr>
            </a:pPr>
            <a:endParaRPr lang="zh-CN"/>
          </a:p>
        </c:txPr>
        <c:crossAx val="773439552"/>
        <c:crossesAt val="1"/>
        <c:crossBetween val="midCat"/>
        <c:majorUnit val="50"/>
        <c:minorUnit val="20"/>
      </c:valAx>
      <c:catAx>
        <c:axId val="773439944"/>
        <c:scaling>
          <c:orientation val="minMax"/>
        </c:scaling>
        <c:delete val="1"/>
        <c:axPos val="b"/>
        <c:numFmt formatCode="General" sourceLinked="1"/>
        <c:majorTickMark val="out"/>
        <c:minorTickMark val="none"/>
        <c:tickLblPos val="nextTo"/>
        <c:crossAx val="773441120"/>
        <c:crosses val="autoZero"/>
        <c:auto val="1"/>
        <c:lblAlgn val="ctr"/>
        <c:lblOffset val="100"/>
        <c:noMultiLvlLbl val="0"/>
      </c:catAx>
      <c:valAx>
        <c:axId val="773441120"/>
        <c:scaling>
          <c:orientation val="minMax"/>
          <c:max val="100"/>
          <c:min val="45"/>
        </c:scaling>
        <c:delete val="0"/>
        <c:axPos val="r"/>
        <c:majorGridlines>
          <c:spPr>
            <a:ln w="9525" cap="flat" cmpd="sng" algn="ctr">
              <a:solidFill>
                <a:schemeClr val="tx1">
                  <a:lumMod val="15000"/>
                  <a:lumOff val="85000"/>
                </a:schemeClr>
              </a:solidFill>
              <a:prstDash val="lgDash"/>
              <a:round/>
            </a:ln>
            <a:effectLst/>
          </c:spPr>
        </c:majorGridlines>
        <c:minorGridlines>
          <c:spPr>
            <a:ln w="9525" cap="flat" cmpd="sng" algn="ctr">
              <a:noFill/>
              <a:prstDash val="lgDash"/>
              <a:round/>
            </a:ln>
            <a:effectLst/>
          </c:spPr>
        </c:minorGridlines>
        <c:title>
          <c:tx>
            <c:rich>
              <a:bodyPr rot="-54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r>
                  <a:rPr lang="en-US" baseline="0">
                    <a:solidFill>
                      <a:schemeClr val="tx1">
                        <a:lumMod val="95000"/>
                        <a:lumOff val="5000"/>
                      </a:schemeClr>
                    </a:solidFill>
                    <a:latin typeface="Times New Roman" panose="02020603050405020304" charset="0"/>
                  </a:rPr>
                  <a:t>Overall Accuracy (%)</a:t>
                </a:r>
                <a:endParaRPr lang="zh-CN" baseline="0">
                  <a:solidFill>
                    <a:schemeClr val="tx1">
                      <a:lumMod val="95000"/>
                      <a:lumOff val="5000"/>
                    </a:schemeClr>
                  </a:solidFill>
                  <a:latin typeface="Times New Roman" panose="02020603050405020304" charset="0"/>
                </a:endParaRPr>
              </a:p>
            </c:rich>
          </c:tx>
          <c:overlay val="0"/>
          <c:spPr>
            <a:noFill/>
            <a:ln>
              <a:noFill/>
            </a:ln>
            <a:effectLst/>
          </c:spPr>
          <c:txPr>
            <a:bodyPr rot="-54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title>
        <c:numFmt formatCode="General" sourceLinked="1"/>
        <c:majorTickMark val="in"/>
        <c:minorTickMark val="none"/>
        <c:tickLblPos val="nextTo"/>
        <c:spPr>
          <a:noFill/>
          <a:ln w="12700">
            <a:solidFill>
              <a:schemeClr val="tx1"/>
            </a:solidFill>
          </a:ln>
          <a:effectLst/>
        </c:spPr>
        <c:txPr>
          <a:bodyPr rot="-60000000" spcFirstLastPara="1" vertOverflow="ellipsis" vert="horz" wrap="square" anchor="ctr" anchorCtr="1"/>
          <a:lstStyle/>
          <a:p>
            <a:pPr>
              <a:defRPr lang="zh-CN" sz="1100" b="0" i="0" u="none" strike="noStrike" kern="1200" baseline="0">
                <a:solidFill>
                  <a:schemeClr val="tx1">
                    <a:lumMod val="95000"/>
                    <a:lumOff val="5000"/>
                  </a:schemeClr>
                </a:solidFill>
                <a:latin typeface="Times New Roman" panose="02020603050405020304" charset="0"/>
                <a:ea typeface="+mn-ea"/>
                <a:cs typeface="+mn-cs"/>
              </a:defRPr>
            </a:pPr>
            <a:endParaRPr lang="zh-CN"/>
          </a:p>
        </c:txPr>
        <c:crossAx val="773439944"/>
        <c:crosses val="max"/>
        <c:crossBetween val="between"/>
        <c:majorUnit val="5"/>
      </c:valAx>
      <c:spPr>
        <a:noFill/>
        <a:ln w="15875">
          <a:noFill/>
        </a:ln>
        <a:effectLst/>
      </c:spPr>
    </c:plotArea>
    <c:legend>
      <c:legendPos val="t"/>
      <c:legendEntry>
        <c:idx val="0"/>
        <c:txPr>
          <a:bodyPr rot="0" spcFirstLastPara="1" vertOverflow="ellipsis" vert="horz" wrap="square" anchor="ctr" anchorCtr="1"/>
          <a:lstStyle/>
          <a:p>
            <a:pPr>
              <a:defRPr lang="zh-CN" sz="800" b="0" i="0" u="none" strike="noStrike" kern="1200" baseline="0">
                <a:solidFill>
                  <a:schemeClr val="tx1">
                    <a:lumMod val="95000"/>
                    <a:lumOff val="5000"/>
                  </a:schemeClr>
                </a:solidFill>
                <a:latin typeface="Times New Roman" panose="02020603050405020304" charset="0"/>
                <a:ea typeface="+mn-ea"/>
                <a:cs typeface="+mn-cs"/>
              </a:defRPr>
            </a:pPr>
            <a:endParaRPr lang="zh-CN"/>
          </a:p>
        </c:txPr>
      </c:legendEntry>
      <c:legendEntry>
        <c:idx val="1"/>
        <c:txPr>
          <a:bodyPr rot="0" spcFirstLastPara="1" vertOverflow="ellipsis" vert="horz" wrap="square" anchor="ctr" anchorCtr="1"/>
          <a:lstStyle/>
          <a:p>
            <a:pPr>
              <a:defRPr lang="zh-CN" sz="800" b="0" i="0" u="none" strike="noStrike" kern="1200" baseline="0">
                <a:solidFill>
                  <a:schemeClr val="tx1">
                    <a:lumMod val="95000"/>
                    <a:lumOff val="5000"/>
                  </a:schemeClr>
                </a:solidFill>
                <a:latin typeface="Times New Roman" panose="02020603050405020304" charset="0"/>
                <a:ea typeface="+mn-ea"/>
                <a:cs typeface="+mn-cs"/>
              </a:defRPr>
            </a:pPr>
            <a:endParaRPr lang="zh-CN"/>
          </a:p>
        </c:txPr>
      </c:legendEntry>
      <c:layout>
        <c:manualLayout>
          <c:xMode val="edge"/>
          <c:yMode val="edge"/>
          <c:x val="0.303934620138893"/>
          <c:y val="6.24609618988132E-2"/>
          <c:w val="0.410791644396445"/>
          <c:h val="6.1508473214739498E-2"/>
        </c:manualLayout>
      </c:layout>
      <c:overlay val="0"/>
      <c:spPr>
        <a:noFill/>
        <a:ln>
          <a:solidFill>
            <a:schemeClr val="tx1"/>
          </a:solidFill>
        </a:ln>
        <a:effectLst/>
      </c:spPr>
      <c:txPr>
        <a:bodyPr rot="0" spcFirstLastPara="1" vertOverflow="ellipsis" vert="horz" wrap="square" anchor="ctr" anchorCtr="1"/>
        <a:lstStyle/>
        <a:p>
          <a:pPr>
            <a:defRPr lang="zh-CN" sz="800" b="0" i="0" u="none" strike="noStrike" kern="1200" baseline="0">
              <a:solidFill>
                <a:schemeClr val="tx1">
                  <a:lumMod val="95000"/>
                  <a:lumOff val="5000"/>
                </a:schemeClr>
              </a:solidFill>
              <a:latin typeface="Times New Roman" panose="02020603050405020304"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sz="1100" baseline="0">
          <a:solidFill>
            <a:schemeClr val="tx1">
              <a:lumMod val="95000"/>
              <a:lumOff val="5000"/>
            </a:schemeClr>
          </a:solidFill>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C8C9B1-AF76-42EC-A078-819C98F7A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5518</Words>
  <Characters>31455</Characters>
  <Application>Microsoft Office Word</Application>
  <DocSecurity>0</DocSecurity>
  <Lines>262</Lines>
  <Paragraphs>73</Paragraphs>
  <ScaleCrop>false</ScaleCrop>
  <Company>HP</Company>
  <LinksUpToDate>false</LinksUpToDate>
  <CharactersWithSpaces>36900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哈 哈</dc:creator>
  <cp:lastModifiedBy>Wu Zhongxing</cp:lastModifiedBy>
  <cp:revision>5</cp:revision>
  <dcterms:created xsi:type="dcterms:W3CDTF">2021-01-21T07:24:00Z</dcterms:created>
  <dcterms:modified xsi:type="dcterms:W3CDTF">2021-04-15T17:15:00Z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